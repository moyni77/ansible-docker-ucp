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BFD83B" w14:textId="3A0F5BC9" w:rsidR="00391F88" w:rsidRPr="005E4E70" w:rsidRDefault="00430153" w:rsidP="000B19F2">
      <w:pPr>
        <w:pStyle w:val="CoverDocumentType10pt"/>
        <w:ind w:right="540"/>
        <w:rPr>
          <w:noProof/>
        </w:rPr>
      </w:pPr>
      <w:r w:rsidRPr="005E4E70">
        <w:rPr>
          <w:noProof/>
        </w:rPr>
        <mc:AlternateContent>
          <mc:Choice Requires="wps">
            <w:drawing>
              <wp:anchor distT="0" distB="0" distL="114300" distR="114300" simplePos="0" relativeHeight="251658240" behindDoc="0" locked="1" layoutInCell="1" allowOverlap="1" wp14:anchorId="237267AA" wp14:editId="7A410D2D">
                <wp:simplePos x="0" y="0"/>
                <wp:positionH relativeFrom="column">
                  <wp:posOffset>231569</wp:posOffset>
                </wp:positionH>
                <wp:positionV relativeFrom="page">
                  <wp:posOffset>9310255</wp:posOffset>
                </wp:positionV>
                <wp:extent cx="1874520" cy="173355"/>
                <wp:effectExtent l="0" t="0" r="11430" b="0"/>
                <wp:wrapNone/>
                <wp:docPr id="5" name="Text Box 5"/>
                <wp:cNvGraphicFramePr/>
                <a:graphic xmlns:a="http://schemas.openxmlformats.org/drawingml/2006/main">
                  <a:graphicData uri="http://schemas.microsoft.com/office/word/2010/wordprocessingShape">
                    <wps:wsp>
                      <wps:cNvSpPr txBox="1"/>
                      <wps:spPr>
                        <a:xfrm>
                          <a:off x="0" y="0"/>
                          <a:ext cx="1874520" cy="1733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BC1F474" w14:textId="6F586577" w:rsidR="00B83174" w:rsidRPr="004C4CB7" w:rsidRDefault="00B83174" w:rsidP="004C4CB7">
                            <w:pPr>
                              <w:pStyle w:val="CoverDocumentType10pt"/>
                              <w:rPr>
                                <w:rStyle w:val="CoverDocumentType10ptChar"/>
                                <w:b/>
                              </w:rPr>
                            </w:pPr>
                            <w:r>
                              <w:rPr>
                                <w:rStyle w:val="CoverDocumentType10ptChar"/>
                                <w:b/>
                              </w:rPr>
                              <w:t>Deployment guide</w:t>
                            </w:r>
                          </w:p>
                          <w:p w14:paraId="2ACBB3D9" w14:textId="77777777" w:rsidR="00B83174" w:rsidRDefault="00B83174" w:rsidP="00430153">
                            <w:pPr>
                              <w:pStyle w:val="CoverDocumentType10p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7267AA" id="_x0000_t202" coordsize="21600,21600" o:spt="202" path="m,l,21600r21600,l21600,xe">
                <v:stroke joinstyle="miter"/>
                <v:path gradientshapeok="t" o:connecttype="rect"/>
              </v:shapetype>
              <v:shape id="Text Box 5" o:spid="_x0000_s1026" type="#_x0000_t202" style="position:absolute;margin-left:18.25pt;margin-top:733.1pt;width:147.6pt;height:13.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" filled="f" stroked="f" strokeweight=".5pt">
                <v:textbox inset="0,0,0,0">
                  <w:txbxContent>
                    <w:p w14:paraId="0BC1F474" w14:textId="6F586577" w:rsidR="00B83174" w:rsidRPr="004C4CB7" w:rsidRDefault="00B83174" w:rsidP="004C4CB7">
                      <w:pPr>
                        <w:pStyle w:val="CoverDocumentType10pt"/>
                        <w:rPr>
                          <w:rStyle w:val="CoverDocumentType10ptChar"/>
                          <w:b/>
                        </w:rPr>
                      </w:pPr>
                      <w:r>
                        <w:rPr>
                          <w:rStyle w:val="CoverDocumentType10ptChar"/>
                          <w:b/>
                        </w:rPr>
                        <w:t>Deployment guide</w:t>
                      </w:r>
                    </w:p>
                    <w:p w14:paraId="2ACBB3D9" w14:textId="77777777" w:rsidR="00B83174" w:rsidRDefault="00B83174" w:rsidP="00430153">
                      <w:pPr>
                        <w:pStyle w:val="CoverDocumentType10pt"/>
                      </w:pPr>
                    </w:p>
                  </w:txbxContent>
                </v:textbox>
                <w10:wrap anchory="page"/>
                <w10:anchorlock/>
              </v:shape>
            </w:pict>
          </mc:Fallback>
        </mc:AlternateContent>
      </w:r>
      <w:r w:rsidRPr="005E4E70">
        <w:t xml:space="preserve"> </w:t>
      </w:r>
    </w:p>
    <w:tbl>
      <w:tblPr>
        <w:tblStyle w:val="TableGrid"/>
        <w:tblW w:w="4320" w:type="dxa"/>
        <w:tblBorders>
          <w:top w:val="none" w:sz="0" w:space="0" w:color="auto"/>
          <w:left w:val="none" w:sz="0" w:space="0" w:color="auto"/>
          <w:bottom w:val="none" w:sz="0" w:space="0" w:color="auto"/>
          <w:right w:val="none" w:sz="0" w:space="0" w:color="auto"/>
          <w:insideH w:val="none" w:sz="0" w:space="0" w:color="auto"/>
          <w:insideV w:val="single" w:sz="8" w:space="0" w:color="auto"/>
        </w:tblBorders>
        <w:tblLayout w:type="fixed"/>
        <w:tblCellMar>
          <w:left w:w="0" w:type="dxa"/>
          <w:right w:w="0" w:type="dxa"/>
        </w:tblCellMar>
        <w:tblLook w:val="04A0" w:firstRow="1" w:lastRow="0" w:firstColumn="1" w:lastColumn="0" w:noHBand="0" w:noVBand="1"/>
      </w:tblPr>
      <w:tblGrid>
        <w:gridCol w:w="2385"/>
        <w:gridCol w:w="1935"/>
      </w:tblGrid>
      <w:tr w:rsidR="00391F88" w14:paraId="2F9AA9DC" w14:textId="77777777" w:rsidTr="00347FAB">
        <w:trPr>
          <w:trHeight w:val="878"/>
        </w:trPr>
        <w:tc>
          <w:tcPr>
            <w:tcW w:w="2385" w:type="dxa"/>
            <w:tcMar>
              <w:left w:w="115" w:type="dxa"/>
              <w:right w:w="216" w:type="dxa"/>
            </w:tcMar>
            <w:vAlign w:val="center"/>
          </w:tcPr>
          <w:p w14:paraId="12D71C3D" w14:textId="77777777" w:rsidR="00391F88" w:rsidRDefault="00391F88" w:rsidP="00347FAB">
            <w:r>
              <w:rPr>
                <w:noProof/>
              </w:rPr>
              <w:drawing>
                <wp:anchor distT="0" distB="0" distL="114300" distR="114300" simplePos="0" relativeHeight="251658241" behindDoc="0" locked="0" layoutInCell="1" allowOverlap="1" wp14:anchorId="5B7336AF" wp14:editId="7B4C96FE">
                  <wp:simplePos x="0" y="0"/>
                  <wp:positionH relativeFrom="column">
                    <wp:posOffset>175895</wp:posOffset>
                  </wp:positionH>
                  <wp:positionV relativeFrom="page">
                    <wp:posOffset>31750</wp:posOffset>
                  </wp:positionV>
                  <wp:extent cx="1200150" cy="501015"/>
                  <wp:effectExtent l="0" t="0" r="0" b="0"/>
                  <wp:wrapNone/>
                  <wp:docPr id="79" name="Picture 79" descr="C:\Users\alsek\Desktop\HPE Assets\HPE Guidelines and Assets_050415\HPE Guidelines and Assets_050415\HPE logo asset overview and logo assets\hpe_logos_for_print\primary_logo\hpe_pri_grn_pos_cmyk_1.jpg"/>
                  <wp:cNvGraphicFramePr/>
                  <a:graphic xmlns:a="http://schemas.openxmlformats.org/drawingml/2006/main">
                    <a:graphicData uri="http://schemas.openxmlformats.org/drawingml/2006/picture">
                      <pic:pic xmlns:pic="http://schemas.openxmlformats.org/drawingml/2006/picture">
                        <pic:nvPicPr>
                          <pic:cNvPr id="1" name="Picture 1" descr="C:\Users\alsek\Desktop\HPE Assets\HPE Guidelines and Assets_050415\HPE Guidelines and Assets_050415\HPE logo asset overview and logo assets\hpe_logos_for_print\primary_logo\hpe_pri_grn_pos_cmyk_1.jpg"/>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200150" cy="5010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935" w:type="dxa"/>
            <w:tcMar>
              <w:left w:w="288" w:type="dxa"/>
              <w:right w:w="115" w:type="dxa"/>
            </w:tcMar>
            <w:vAlign w:val="center"/>
          </w:tcPr>
          <w:p w14:paraId="61630A9A" w14:textId="77777777" w:rsidR="00391F88" w:rsidRDefault="00391F88" w:rsidP="00347FAB">
            <w:r>
              <w:rPr>
                <w:noProof/>
              </w:rPr>
              <w:drawing>
                <wp:anchor distT="0" distB="0" distL="114300" distR="114300" simplePos="0" relativeHeight="251658242" behindDoc="0" locked="0" layoutInCell="1" allowOverlap="1" wp14:anchorId="6EEF1916" wp14:editId="65A25534">
                  <wp:simplePos x="0" y="0"/>
                  <wp:positionH relativeFrom="column">
                    <wp:posOffset>30480</wp:posOffset>
                  </wp:positionH>
                  <wp:positionV relativeFrom="page">
                    <wp:posOffset>34290</wp:posOffset>
                  </wp:positionV>
                  <wp:extent cx="695325" cy="578485"/>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2">
                            <a:extLst>
                              <a:ext uri="{28A0092B-C50C-407E-A947-70E740481C1C}">
                                <a14:useLocalDpi xmlns:a14="http://schemas.microsoft.com/office/drawing/2010/main" val="0"/>
                              </a:ext>
                            </a:extLst>
                          </a:blip>
                          <a:stretch>
                            <a:fillRect/>
                          </a:stretch>
                        </pic:blipFill>
                        <pic:spPr bwMode="auto">
                          <a:xfrm>
                            <a:off x="0" y="0"/>
                            <a:ext cx="695325" cy="5784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CommentReference"/>
              </w:rPr>
              <w:commentReference w:id="0"/>
            </w:r>
            <w:r>
              <w:rPr>
                <w:rStyle w:val="CommentReference"/>
              </w:rPr>
              <w:commentReference w:id="1"/>
            </w:r>
          </w:p>
        </w:tc>
      </w:tr>
    </w:tbl>
    <w:p w14:paraId="0F7E950D" w14:textId="3CC3AEA2" w:rsidR="007D199C" w:rsidRPr="00663FC4" w:rsidRDefault="007D199C" w:rsidP="000B19F2">
      <w:pPr>
        <w:pStyle w:val="CoverDocumentType10pt"/>
        <w:ind w:right="540"/>
        <w:rPr>
          <w:rFonts w:ascii="MetricHPE Light" w:hAnsi="MetricHPE Light"/>
        </w:rPr>
      </w:pPr>
    </w:p>
    <w:p w14:paraId="0628DB82" w14:textId="0E6CC934" w:rsidR="00FA5F7F" w:rsidRPr="005E4E70" w:rsidRDefault="00452EC5" w:rsidP="00590729">
      <w:pPr>
        <w:pStyle w:val="CoverHeadline28ptfor4lines"/>
      </w:pPr>
      <w:r>
        <w:t xml:space="preserve">HPE </w:t>
      </w:r>
      <w:ins w:id="2" w:author="Leung, Ka Wai (CDI)" w:date="2017-10-19T16:00:00Z">
        <w:r w:rsidR="00F167ED" w:rsidRPr="00347FAB">
          <w:t>Express Containers</w:t>
        </w:r>
        <w:r w:rsidR="00F167ED">
          <w:t xml:space="preserve"> with Docker</w:t>
        </w:r>
      </w:ins>
      <w:r w:rsidR="00347FAB">
        <w:t xml:space="preserve"> Enterprise Edition</w:t>
      </w:r>
      <w:del w:id="3" w:author="Leung, Ka Wai (CDI)" w:date="2017-10-19T16:00:00Z">
        <w:r w:rsidR="00BC6DA8" w:rsidDel="00F167ED">
          <w:delText>Docker on SimpliV</w:delText>
        </w:r>
        <w:r w:rsidR="00C515C8" w:rsidRPr="00C515C8" w:rsidDel="00F167ED">
          <w:delText>ity</w:delText>
        </w:r>
      </w:del>
      <w:r w:rsidR="00C515C8" w:rsidRPr="0093CDE9">
        <w:t xml:space="preserve">: </w:t>
      </w:r>
      <w:r w:rsidR="00CD3CF4">
        <w:t>D</w:t>
      </w:r>
      <w:ins w:id="4" w:author="Leung, Ka Wai (CDI)" w:date="2017-10-19T16:04:00Z">
        <w:r w:rsidR="00F167ED">
          <w:t>ev</w:t>
        </w:r>
      </w:ins>
      <w:del w:id="5" w:author="Leung, Ka Wai (CDI)" w:date="2017-10-19T16:04:00Z">
        <w:r w:rsidR="00CD3CF4" w:rsidDel="00F167ED">
          <w:delText>EV</w:delText>
        </w:r>
      </w:del>
      <w:r w:rsidR="00C515C8" w:rsidRPr="00C515C8">
        <w:t xml:space="preserve"> Edition</w:t>
      </w:r>
    </w:p>
    <w:p w14:paraId="6879BE26" w14:textId="77777777" w:rsidR="007E7584" w:rsidRDefault="00C515C8" w:rsidP="006D5471">
      <w:pPr>
        <w:pStyle w:val="CoverSubtitle"/>
      </w:pPr>
      <w:r w:rsidRPr="00C515C8">
        <w:t>Deployment Guide and Best Practices</w:t>
      </w:r>
    </w:p>
    <w:p w14:paraId="490C2693" w14:textId="5009122C" w:rsidR="00347FAB" w:rsidRPr="005E4E70" w:rsidRDefault="00452EC5" w:rsidP="006D5471">
      <w:pPr>
        <w:pStyle w:val="CoverSubtitle"/>
      </w:pPr>
      <w:r>
        <w:rPr>
          <w:sz w:val="32"/>
          <w:szCs w:val="32"/>
        </w:rPr>
        <w:t>Revision 1.0 –</w:t>
      </w:r>
      <w:r w:rsidR="00347FAB" w:rsidRPr="00557FC0">
        <w:rPr>
          <w:sz w:val="32"/>
          <w:szCs w:val="32"/>
        </w:rPr>
        <w:t xml:space="preserve"> </w:t>
      </w:r>
      <w:r>
        <w:rPr>
          <w:sz w:val="32"/>
          <w:szCs w:val="32"/>
        </w:rPr>
        <w:t>December</w:t>
      </w:r>
      <w:r w:rsidR="00347FAB" w:rsidRPr="00557FC0">
        <w:rPr>
          <w:sz w:val="32"/>
          <w:szCs w:val="32"/>
        </w:rPr>
        <w:t xml:space="preserve"> </w:t>
      </w:r>
      <w:r w:rsidR="00BE4DEC">
        <w:rPr>
          <w:sz w:val="32"/>
          <w:szCs w:val="32"/>
        </w:rPr>
        <w:t>13</w:t>
      </w:r>
      <w:r w:rsidR="00347FAB" w:rsidRPr="00557FC0">
        <w:rPr>
          <w:sz w:val="32"/>
          <w:szCs w:val="32"/>
        </w:rPr>
        <w:t>, 2017</w:t>
      </w:r>
    </w:p>
    <w:p w14:paraId="2180B34A" w14:textId="77777777" w:rsidR="00692EC8" w:rsidRPr="005E4E70" w:rsidRDefault="00692EC8" w:rsidP="00533A46">
      <w:bookmarkStart w:id="6" w:name="_Toc291058928"/>
      <w:bookmarkStart w:id="7" w:name="_Toc291058930"/>
    </w:p>
    <w:p w14:paraId="3D619FF1" w14:textId="77777777" w:rsidR="00FF58CD" w:rsidRPr="005E4E70" w:rsidRDefault="00FF58CD">
      <w:pPr>
        <w:rPr>
          <w:rStyle w:val="CoverDocumentType10ptChar"/>
          <w:color w:val="000000"/>
          <w:szCs w:val="18"/>
        </w:rPr>
      </w:pPr>
      <w:r w:rsidRPr="005E4E70">
        <w:rPr>
          <w:rStyle w:val="CoverDocumentType10ptChar"/>
        </w:rPr>
        <w:br w:type="page"/>
      </w:r>
    </w:p>
    <w:sdt>
      <w:sdtPr>
        <w:rPr>
          <w:rFonts w:ascii="HP Simplified Light" w:hAnsi="HP Simplified Light"/>
          <w:b w:val="0"/>
          <w:bCs/>
          <w:sz w:val="18"/>
          <w:szCs w:val="24"/>
        </w:rPr>
        <w:id w:val="97270103"/>
        <w:docPartObj>
          <w:docPartGallery w:val="Table of Contents"/>
          <w:docPartUnique/>
        </w:docPartObj>
      </w:sdtPr>
      <w:sdtEndPr>
        <w:rPr>
          <w:rFonts w:ascii="MetricHPE Light" w:hAnsi="MetricHPE Light"/>
          <w:bCs w:val="0"/>
        </w:rPr>
      </w:sdtEndPr>
      <w:sdtContent>
        <w:sdt>
          <w:sdtPr>
            <w:rPr>
              <w:rFonts w:ascii="HP Simplified Light" w:hAnsi="HP Simplified Light"/>
              <w:bCs/>
              <w:sz w:val="18"/>
              <w:szCs w:val="24"/>
            </w:rPr>
            <w:id w:val="-1146810407"/>
            <w:docPartObj>
              <w:docPartGallery w:val="Table of Contents"/>
              <w:docPartUnique/>
            </w:docPartObj>
          </w:sdtPr>
          <w:sdtEndPr>
            <w:rPr>
              <w:rFonts w:ascii="MetricHPE" w:hAnsi="MetricHPE"/>
              <w:bCs w:val="0"/>
              <w:sz w:val="60"/>
              <w:szCs w:val="18"/>
            </w:rPr>
          </w:sdtEndPr>
          <w:sdtContent>
            <w:p w14:paraId="6541B584" w14:textId="77777777" w:rsidR="001D531A" w:rsidRPr="005E4E70" w:rsidRDefault="001D531A" w:rsidP="001D531A">
              <w:pPr>
                <w:pStyle w:val="CoverTableofcontentstitle26pt"/>
                <w:ind w:left="0"/>
              </w:pPr>
              <w:r w:rsidRPr="005E4E70">
                <w:t>Contents</w:t>
              </w:r>
            </w:p>
          </w:sdtContent>
        </w:sdt>
        <w:p w14:paraId="4AA2A88A" w14:textId="77777777" w:rsidR="00653064" w:rsidRDefault="001D531A">
          <w:pPr>
            <w:pStyle w:val="TOC1"/>
            <w:rPr>
              <w:rFonts w:asciiTheme="minorHAnsi" w:eastAsiaTheme="minorEastAsia" w:hAnsiTheme="minorHAnsi" w:cstheme="minorBidi"/>
              <w:sz w:val="22"/>
              <w:szCs w:val="22"/>
            </w:rPr>
          </w:pPr>
          <w:r w:rsidRPr="005E4E70">
            <w:rPr>
              <w:rFonts w:ascii="Metric Regular" w:hAnsi="Metric Regular"/>
              <w:b/>
              <w:noProof w:val="0"/>
            </w:rPr>
            <w:fldChar w:fldCharType="begin"/>
          </w:r>
          <w:r w:rsidRPr="005E4E70">
            <w:rPr>
              <w:noProof w:val="0"/>
            </w:rPr>
            <w:instrText xml:space="preserve"> TOC \o "1-1" \h \z \t "Heading 2,2" </w:instrText>
          </w:r>
          <w:r w:rsidRPr="005E4E70">
            <w:rPr>
              <w:rFonts w:ascii="Metric Regular" w:hAnsi="Metric Regular"/>
              <w:b/>
              <w:noProof w:val="0"/>
            </w:rPr>
            <w:fldChar w:fldCharType="separate"/>
          </w:r>
          <w:hyperlink w:anchor="_Toc500883875" w:history="1">
            <w:r w:rsidR="00653064" w:rsidRPr="00904F68">
              <w:rPr>
                <w:rStyle w:val="Hyperlink"/>
              </w:rPr>
              <w:t>Introduction</w:t>
            </w:r>
            <w:r w:rsidR="00653064">
              <w:rPr>
                <w:webHidden/>
              </w:rPr>
              <w:tab/>
            </w:r>
            <w:r w:rsidR="00653064">
              <w:rPr>
                <w:webHidden/>
              </w:rPr>
              <w:fldChar w:fldCharType="begin"/>
            </w:r>
            <w:r w:rsidR="00653064">
              <w:rPr>
                <w:webHidden/>
              </w:rPr>
              <w:instrText xml:space="preserve"> PAGEREF _Toc500883875 \h </w:instrText>
            </w:r>
            <w:r w:rsidR="00653064">
              <w:rPr>
                <w:webHidden/>
              </w:rPr>
            </w:r>
            <w:r w:rsidR="00653064">
              <w:rPr>
                <w:webHidden/>
              </w:rPr>
              <w:fldChar w:fldCharType="separate"/>
            </w:r>
            <w:r w:rsidR="00653064">
              <w:rPr>
                <w:webHidden/>
              </w:rPr>
              <w:t>3</w:t>
            </w:r>
            <w:r w:rsidR="00653064">
              <w:rPr>
                <w:webHidden/>
              </w:rPr>
              <w:fldChar w:fldCharType="end"/>
            </w:r>
          </w:hyperlink>
        </w:p>
        <w:p w14:paraId="5D2881CF" w14:textId="77777777" w:rsidR="00653064" w:rsidRDefault="00653064">
          <w:pPr>
            <w:pStyle w:val="TOC2"/>
            <w:rPr>
              <w:rFonts w:asciiTheme="minorHAnsi" w:eastAsiaTheme="minorEastAsia" w:hAnsiTheme="minorHAnsi" w:cstheme="minorBidi"/>
              <w:sz w:val="22"/>
              <w:szCs w:val="22"/>
            </w:rPr>
          </w:pPr>
          <w:hyperlink w:anchor="_Toc500883876" w:history="1">
            <w:r w:rsidRPr="00904F68">
              <w:rPr>
                <w:rStyle w:val="Hyperlink"/>
              </w:rPr>
              <w:t>About Ansible</w:t>
            </w:r>
            <w:r>
              <w:rPr>
                <w:webHidden/>
              </w:rPr>
              <w:tab/>
            </w:r>
            <w:r>
              <w:rPr>
                <w:webHidden/>
              </w:rPr>
              <w:fldChar w:fldCharType="begin"/>
            </w:r>
            <w:r>
              <w:rPr>
                <w:webHidden/>
              </w:rPr>
              <w:instrText xml:space="preserve"> PAGEREF _Toc500883876 \h </w:instrText>
            </w:r>
            <w:r>
              <w:rPr>
                <w:webHidden/>
              </w:rPr>
            </w:r>
            <w:r>
              <w:rPr>
                <w:webHidden/>
              </w:rPr>
              <w:fldChar w:fldCharType="separate"/>
            </w:r>
            <w:r>
              <w:rPr>
                <w:webHidden/>
              </w:rPr>
              <w:t>3</w:t>
            </w:r>
            <w:r>
              <w:rPr>
                <w:webHidden/>
              </w:rPr>
              <w:fldChar w:fldCharType="end"/>
            </w:r>
          </w:hyperlink>
        </w:p>
        <w:p w14:paraId="7608CD92" w14:textId="77777777" w:rsidR="00653064" w:rsidRDefault="00653064">
          <w:pPr>
            <w:pStyle w:val="TOC2"/>
            <w:rPr>
              <w:rFonts w:asciiTheme="minorHAnsi" w:eastAsiaTheme="minorEastAsia" w:hAnsiTheme="minorHAnsi" w:cstheme="minorBidi"/>
              <w:sz w:val="22"/>
              <w:szCs w:val="22"/>
            </w:rPr>
          </w:pPr>
          <w:hyperlink w:anchor="_Toc500883877" w:history="1">
            <w:r w:rsidRPr="00904F68">
              <w:rPr>
                <w:rStyle w:val="Hyperlink"/>
              </w:rPr>
              <w:t>About Docker Enterprise Edition</w:t>
            </w:r>
            <w:r>
              <w:rPr>
                <w:webHidden/>
              </w:rPr>
              <w:tab/>
            </w:r>
            <w:r>
              <w:rPr>
                <w:webHidden/>
              </w:rPr>
              <w:fldChar w:fldCharType="begin"/>
            </w:r>
            <w:r>
              <w:rPr>
                <w:webHidden/>
              </w:rPr>
              <w:instrText xml:space="preserve"> PAGEREF _Toc500883877 \h </w:instrText>
            </w:r>
            <w:r>
              <w:rPr>
                <w:webHidden/>
              </w:rPr>
            </w:r>
            <w:r>
              <w:rPr>
                <w:webHidden/>
              </w:rPr>
              <w:fldChar w:fldCharType="separate"/>
            </w:r>
            <w:r>
              <w:rPr>
                <w:webHidden/>
              </w:rPr>
              <w:t>3</w:t>
            </w:r>
            <w:r>
              <w:rPr>
                <w:webHidden/>
              </w:rPr>
              <w:fldChar w:fldCharType="end"/>
            </w:r>
          </w:hyperlink>
        </w:p>
        <w:p w14:paraId="4AC33F0B" w14:textId="77777777" w:rsidR="00653064" w:rsidRDefault="00653064">
          <w:pPr>
            <w:pStyle w:val="TOC2"/>
            <w:rPr>
              <w:rFonts w:asciiTheme="minorHAnsi" w:eastAsiaTheme="minorEastAsia" w:hAnsiTheme="minorHAnsi" w:cstheme="minorBidi"/>
              <w:sz w:val="22"/>
              <w:szCs w:val="22"/>
            </w:rPr>
          </w:pPr>
          <w:hyperlink w:anchor="_Toc500883878" w:history="1">
            <w:r w:rsidRPr="00904F68">
              <w:rPr>
                <w:rStyle w:val="Hyperlink"/>
              </w:rPr>
              <w:t>About HPE SimpliVity</w:t>
            </w:r>
            <w:r>
              <w:rPr>
                <w:webHidden/>
              </w:rPr>
              <w:tab/>
            </w:r>
            <w:r>
              <w:rPr>
                <w:webHidden/>
              </w:rPr>
              <w:fldChar w:fldCharType="begin"/>
            </w:r>
            <w:r>
              <w:rPr>
                <w:webHidden/>
              </w:rPr>
              <w:instrText xml:space="preserve"> PAGEREF _Toc500883878 \h </w:instrText>
            </w:r>
            <w:r>
              <w:rPr>
                <w:webHidden/>
              </w:rPr>
            </w:r>
            <w:r>
              <w:rPr>
                <w:webHidden/>
              </w:rPr>
              <w:fldChar w:fldCharType="separate"/>
            </w:r>
            <w:r>
              <w:rPr>
                <w:webHidden/>
              </w:rPr>
              <w:t>4</w:t>
            </w:r>
            <w:r>
              <w:rPr>
                <w:webHidden/>
              </w:rPr>
              <w:fldChar w:fldCharType="end"/>
            </w:r>
          </w:hyperlink>
        </w:p>
        <w:p w14:paraId="3F565D24" w14:textId="77777777" w:rsidR="00653064" w:rsidRDefault="00653064">
          <w:pPr>
            <w:pStyle w:val="TOC1"/>
            <w:rPr>
              <w:rFonts w:asciiTheme="minorHAnsi" w:eastAsiaTheme="minorEastAsia" w:hAnsiTheme="minorHAnsi" w:cstheme="minorBidi"/>
              <w:sz w:val="22"/>
              <w:szCs w:val="22"/>
            </w:rPr>
          </w:pPr>
          <w:hyperlink w:anchor="_Toc500883879" w:history="1">
            <w:r w:rsidRPr="00904F68">
              <w:rPr>
                <w:rStyle w:val="Hyperlink"/>
              </w:rPr>
              <w:t>Architecture</w:t>
            </w:r>
            <w:r>
              <w:rPr>
                <w:webHidden/>
              </w:rPr>
              <w:tab/>
            </w:r>
            <w:r>
              <w:rPr>
                <w:webHidden/>
              </w:rPr>
              <w:fldChar w:fldCharType="begin"/>
            </w:r>
            <w:r>
              <w:rPr>
                <w:webHidden/>
              </w:rPr>
              <w:instrText xml:space="preserve"> PAGEREF _Toc500883879 \h </w:instrText>
            </w:r>
            <w:r>
              <w:rPr>
                <w:webHidden/>
              </w:rPr>
            </w:r>
            <w:r>
              <w:rPr>
                <w:webHidden/>
              </w:rPr>
              <w:fldChar w:fldCharType="separate"/>
            </w:r>
            <w:r>
              <w:rPr>
                <w:webHidden/>
              </w:rPr>
              <w:t>4</w:t>
            </w:r>
            <w:r>
              <w:rPr>
                <w:webHidden/>
              </w:rPr>
              <w:fldChar w:fldCharType="end"/>
            </w:r>
          </w:hyperlink>
        </w:p>
        <w:p w14:paraId="6F40073D" w14:textId="77777777" w:rsidR="00653064" w:rsidRDefault="00653064">
          <w:pPr>
            <w:pStyle w:val="TOC1"/>
            <w:rPr>
              <w:rFonts w:asciiTheme="minorHAnsi" w:eastAsiaTheme="minorEastAsia" w:hAnsiTheme="minorHAnsi" w:cstheme="minorBidi"/>
              <w:sz w:val="22"/>
              <w:szCs w:val="22"/>
            </w:rPr>
          </w:pPr>
          <w:hyperlink w:anchor="_Toc500883880" w:history="1">
            <w:r w:rsidRPr="00904F68">
              <w:rPr>
                <w:rStyle w:val="Hyperlink"/>
              </w:rPr>
              <w:t>Sizing considerations</w:t>
            </w:r>
            <w:r>
              <w:rPr>
                <w:webHidden/>
              </w:rPr>
              <w:tab/>
            </w:r>
            <w:r>
              <w:rPr>
                <w:webHidden/>
              </w:rPr>
              <w:fldChar w:fldCharType="begin"/>
            </w:r>
            <w:r>
              <w:rPr>
                <w:webHidden/>
              </w:rPr>
              <w:instrText xml:space="preserve"> PAGEREF _Toc500883880 \h </w:instrText>
            </w:r>
            <w:r>
              <w:rPr>
                <w:webHidden/>
              </w:rPr>
            </w:r>
            <w:r>
              <w:rPr>
                <w:webHidden/>
              </w:rPr>
              <w:fldChar w:fldCharType="separate"/>
            </w:r>
            <w:r>
              <w:rPr>
                <w:webHidden/>
              </w:rPr>
              <w:t>6</w:t>
            </w:r>
            <w:r>
              <w:rPr>
                <w:webHidden/>
              </w:rPr>
              <w:fldChar w:fldCharType="end"/>
            </w:r>
          </w:hyperlink>
        </w:p>
        <w:p w14:paraId="0662B536" w14:textId="77777777" w:rsidR="00653064" w:rsidRDefault="00653064">
          <w:pPr>
            <w:pStyle w:val="TOC1"/>
            <w:rPr>
              <w:rFonts w:asciiTheme="minorHAnsi" w:eastAsiaTheme="minorEastAsia" w:hAnsiTheme="minorHAnsi" w:cstheme="minorBidi"/>
              <w:sz w:val="22"/>
              <w:szCs w:val="22"/>
            </w:rPr>
          </w:pPr>
          <w:hyperlink w:anchor="_Toc500883881" w:history="1">
            <w:r w:rsidRPr="00904F68">
              <w:rPr>
                <w:rStyle w:val="Hyperlink"/>
              </w:rPr>
              <w:t>Provisioning the development environment</w:t>
            </w:r>
            <w:r>
              <w:rPr>
                <w:webHidden/>
              </w:rPr>
              <w:tab/>
            </w:r>
            <w:r>
              <w:rPr>
                <w:webHidden/>
              </w:rPr>
              <w:fldChar w:fldCharType="begin"/>
            </w:r>
            <w:r>
              <w:rPr>
                <w:webHidden/>
              </w:rPr>
              <w:instrText xml:space="preserve"> PAGEREF _Toc500883881 \h </w:instrText>
            </w:r>
            <w:r>
              <w:rPr>
                <w:webHidden/>
              </w:rPr>
            </w:r>
            <w:r>
              <w:rPr>
                <w:webHidden/>
              </w:rPr>
              <w:fldChar w:fldCharType="separate"/>
            </w:r>
            <w:r>
              <w:rPr>
                <w:webHidden/>
              </w:rPr>
              <w:t>7</w:t>
            </w:r>
            <w:r>
              <w:rPr>
                <w:webHidden/>
              </w:rPr>
              <w:fldChar w:fldCharType="end"/>
            </w:r>
          </w:hyperlink>
        </w:p>
        <w:p w14:paraId="13CE8A73" w14:textId="77777777" w:rsidR="00653064" w:rsidRDefault="00653064">
          <w:pPr>
            <w:pStyle w:val="TOC2"/>
            <w:rPr>
              <w:rFonts w:asciiTheme="minorHAnsi" w:eastAsiaTheme="minorEastAsia" w:hAnsiTheme="minorHAnsi" w:cstheme="minorBidi"/>
              <w:sz w:val="22"/>
              <w:szCs w:val="22"/>
            </w:rPr>
          </w:pPr>
          <w:hyperlink w:anchor="_Toc500883882" w:history="1">
            <w:r w:rsidRPr="00904F68">
              <w:rPr>
                <w:rStyle w:val="Hyperlink"/>
              </w:rPr>
              <w:t>Verify Prerequisites</w:t>
            </w:r>
            <w:r>
              <w:rPr>
                <w:webHidden/>
              </w:rPr>
              <w:tab/>
            </w:r>
            <w:r>
              <w:rPr>
                <w:webHidden/>
              </w:rPr>
              <w:fldChar w:fldCharType="begin"/>
            </w:r>
            <w:r>
              <w:rPr>
                <w:webHidden/>
              </w:rPr>
              <w:instrText xml:space="preserve"> PAGEREF _Toc500883882 \h </w:instrText>
            </w:r>
            <w:r>
              <w:rPr>
                <w:webHidden/>
              </w:rPr>
            </w:r>
            <w:r>
              <w:rPr>
                <w:webHidden/>
              </w:rPr>
              <w:fldChar w:fldCharType="separate"/>
            </w:r>
            <w:r>
              <w:rPr>
                <w:webHidden/>
              </w:rPr>
              <w:t>8</w:t>
            </w:r>
            <w:r>
              <w:rPr>
                <w:webHidden/>
              </w:rPr>
              <w:fldChar w:fldCharType="end"/>
            </w:r>
          </w:hyperlink>
        </w:p>
        <w:p w14:paraId="75A2093C" w14:textId="77777777" w:rsidR="00653064" w:rsidRDefault="00653064">
          <w:pPr>
            <w:pStyle w:val="TOC2"/>
            <w:rPr>
              <w:rFonts w:asciiTheme="minorHAnsi" w:eastAsiaTheme="minorEastAsia" w:hAnsiTheme="minorHAnsi" w:cstheme="minorBidi"/>
              <w:sz w:val="22"/>
              <w:szCs w:val="22"/>
            </w:rPr>
          </w:pPr>
          <w:hyperlink w:anchor="_Toc500883883" w:history="1">
            <w:r w:rsidRPr="00904F68">
              <w:rPr>
                <w:rStyle w:val="Hyperlink"/>
              </w:rPr>
              <w:t>Enable vSphere High Availability</w:t>
            </w:r>
            <w:r>
              <w:rPr>
                <w:webHidden/>
              </w:rPr>
              <w:tab/>
            </w:r>
            <w:r>
              <w:rPr>
                <w:webHidden/>
              </w:rPr>
              <w:fldChar w:fldCharType="begin"/>
            </w:r>
            <w:r>
              <w:rPr>
                <w:webHidden/>
              </w:rPr>
              <w:instrText xml:space="preserve"> PAGEREF _Toc500883883 \h </w:instrText>
            </w:r>
            <w:r>
              <w:rPr>
                <w:webHidden/>
              </w:rPr>
            </w:r>
            <w:r>
              <w:rPr>
                <w:webHidden/>
              </w:rPr>
              <w:fldChar w:fldCharType="separate"/>
            </w:r>
            <w:r>
              <w:rPr>
                <w:webHidden/>
              </w:rPr>
              <w:t>8</w:t>
            </w:r>
            <w:r>
              <w:rPr>
                <w:webHidden/>
              </w:rPr>
              <w:fldChar w:fldCharType="end"/>
            </w:r>
          </w:hyperlink>
        </w:p>
        <w:p w14:paraId="64492A1F" w14:textId="77777777" w:rsidR="00653064" w:rsidRDefault="00653064">
          <w:pPr>
            <w:pStyle w:val="TOC2"/>
            <w:rPr>
              <w:rFonts w:asciiTheme="minorHAnsi" w:eastAsiaTheme="minorEastAsia" w:hAnsiTheme="minorHAnsi" w:cstheme="minorBidi"/>
              <w:sz w:val="22"/>
              <w:szCs w:val="22"/>
            </w:rPr>
          </w:pPr>
          <w:hyperlink w:anchor="_Toc500883884" w:history="1">
            <w:r w:rsidRPr="00904F68">
              <w:rPr>
                <w:rStyle w:val="Hyperlink"/>
              </w:rPr>
              <w:t>Install vSphere Docker Volume Service driver on all ESXi hosts</w:t>
            </w:r>
            <w:r>
              <w:rPr>
                <w:webHidden/>
              </w:rPr>
              <w:tab/>
            </w:r>
            <w:r>
              <w:rPr>
                <w:webHidden/>
              </w:rPr>
              <w:fldChar w:fldCharType="begin"/>
            </w:r>
            <w:r>
              <w:rPr>
                <w:webHidden/>
              </w:rPr>
              <w:instrText xml:space="preserve"> PAGEREF _Toc500883884 \h </w:instrText>
            </w:r>
            <w:r>
              <w:rPr>
                <w:webHidden/>
              </w:rPr>
            </w:r>
            <w:r>
              <w:rPr>
                <w:webHidden/>
              </w:rPr>
              <w:fldChar w:fldCharType="separate"/>
            </w:r>
            <w:r>
              <w:rPr>
                <w:webHidden/>
              </w:rPr>
              <w:t>9</w:t>
            </w:r>
            <w:r>
              <w:rPr>
                <w:webHidden/>
              </w:rPr>
              <w:fldChar w:fldCharType="end"/>
            </w:r>
          </w:hyperlink>
        </w:p>
        <w:p w14:paraId="65E1D3AE" w14:textId="77777777" w:rsidR="00653064" w:rsidRDefault="00653064">
          <w:pPr>
            <w:pStyle w:val="TOC2"/>
            <w:rPr>
              <w:rFonts w:asciiTheme="minorHAnsi" w:eastAsiaTheme="minorEastAsia" w:hAnsiTheme="minorHAnsi" w:cstheme="minorBidi"/>
              <w:sz w:val="22"/>
              <w:szCs w:val="22"/>
            </w:rPr>
          </w:pPr>
          <w:hyperlink w:anchor="_Toc500883885" w:history="1">
            <w:r w:rsidRPr="00904F68">
              <w:rPr>
                <w:rStyle w:val="Hyperlink"/>
              </w:rPr>
              <w:t>Create a VM template</w:t>
            </w:r>
            <w:r>
              <w:rPr>
                <w:webHidden/>
              </w:rPr>
              <w:tab/>
            </w:r>
            <w:r>
              <w:rPr>
                <w:webHidden/>
              </w:rPr>
              <w:fldChar w:fldCharType="begin"/>
            </w:r>
            <w:r>
              <w:rPr>
                <w:webHidden/>
              </w:rPr>
              <w:instrText xml:space="preserve"> PAGEREF _Toc500883885 \h </w:instrText>
            </w:r>
            <w:r>
              <w:rPr>
                <w:webHidden/>
              </w:rPr>
            </w:r>
            <w:r>
              <w:rPr>
                <w:webHidden/>
              </w:rPr>
              <w:fldChar w:fldCharType="separate"/>
            </w:r>
            <w:r>
              <w:rPr>
                <w:webHidden/>
              </w:rPr>
              <w:t>9</w:t>
            </w:r>
            <w:r>
              <w:rPr>
                <w:webHidden/>
              </w:rPr>
              <w:fldChar w:fldCharType="end"/>
            </w:r>
          </w:hyperlink>
        </w:p>
        <w:p w14:paraId="2382B40C" w14:textId="77777777" w:rsidR="00653064" w:rsidRDefault="00653064">
          <w:pPr>
            <w:pStyle w:val="TOC2"/>
            <w:rPr>
              <w:rFonts w:asciiTheme="minorHAnsi" w:eastAsiaTheme="minorEastAsia" w:hAnsiTheme="minorHAnsi" w:cstheme="minorBidi"/>
              <w:sz w:val="22"/>
              <w:szCs w:val="22"/>
            </w:rPr>
          </w:pPr>
          <w:hyperlink w:anchor="_Toc500883886" w:history="1">
            <w:r w:rsidRPr="00904F68">
              <w:rPr>
                <w:rStyle w:val="Hyperlink"/>
              </w:rPr>
              <w:t>Create the Ansible node</w:t>
            </w:r>
            <w:r>
              <w:rPr>
                <w:webHidden/>
              </w:rPr>
              <w:tab/>
            </w:r>
            <w:r>
              <w:rPr>
                <w:webHidden/>
              </w:rPr>
              <w:fldChar w:fldCharType="begin"/>
            </w:r>
            <w:r>
              <w:rPr>
                <w:webHidden/>
              </w:rPr>
              <w:instrText xml:space="preserve"> PAGEREF _Toc500883886 \h </w:instrText>
            </w:r>
            <w:r>
              <w:rPr>
                <w:webHidden/>
              </w:rPr>
            </w:r>
            <w:r>
              <w:rPr>
                <w:webHidden/>
              </w:rPr>
              <w:fldChar w:fldCharType="separate"/>
            </w:r>
            <w:r>
              <w:rPr>
                <w:webHidden/>
              </w:rPr>
              <w:t>18</w:t>
            </w:r>
            <w:r>
              <w:rPr>
                <w:webHidden/>
              </w:rPr>
              <w:fldChar w:fldCharType="end"/>
            </w:r>
          </w:hyperlink>
        </w:p>
        <w:p w14:paraId="6841F12C" w14:textId="77777777" w:rsidR="00653064" w:rsidRDefault="00653064">
          <w:pPr>
            <w:pStyle w:val="TOC2"/>
            <w:rPr>
              <w:rFonts w:asciiTheme="minorHAnsi" w:eastAsiaTheme="minorEastAsia" w:hAnsiTheme="minorHAnsi" w:cstheme="minorBidi"/>
              <w:sz w:val="22"/>
              <w:szCs w:val="22"/>
            </w:rPr>
          </w:pPr>
          <w:hyperlink w:anchor="_Toc500883887" w:history="1">
            <w:r w:rsidRPr="00904F68">
              <w:rPr>
                <w:rStyle w:val="Hyperlink"/>
              </w:rPr>
              <w:t>Finalize the template</w:t>
            </w:r>
            <w:r>
              <w:rPr>
                <w:webHidden/>
              </w:rPr>
              <w:tab/>
            </w:r>
            <w:r>
              <w:rPr>
                <w:webHidden/>
              </w:rPr>
              <w:fldChar w:fldCharType="begin"/>
            </w:r>
            <w:r>
              <w:rPr>
                <w:webHidden/>
              </w:rPr>
              <w:instrText xml:space="preserve"> PAGEREF _Toc500883887 \h </w:instrText>
            </w:r>
            <w:r>
              <w:rPr>
                <w:webHidden/>
              </w:rPr>
            </w:r>
            <w:r>
              <w:rPr>
                <w:webHidden/>
              </w:rPr>
              <w:fldChar w:fldCharType="separate"/>
            </w:r>
            <w:r>
              <w:rPr>
                <w:webHidden/>
              </w:rPr>
              <w:t>19</w:t>
            </w:r>
            <w:r>
              <w:rPr>
                <w:webHidden/>
              </w:rPr>
              <w:fldChar w:fldCharType="end"/>
            </w:r>
          </w:hyperlink>
        </w:p>
        <w:p w14:paraId="44CE0365" w14:textId="77777777" w:rsidR="00653064" w:rsidRDefault="00653064">
          <w:pPr>
            <w:pStyle w:val="TOC2"/>
            <w:rPr>
              <w:rFonts w:asciiTheme="minorHAnsi" w:eastAsiaTheme="minorEastAsia" w:hAnsiTheme="minorHAnsi" w:cstheme="minorBidi"/>
              <w:sz w:val="22"/>
              <w:szCs w:val="22"/>
            </w:rPr>
          </w:pPr>
          <w:hyperlink w:anchor="_Toc500883888" w:history="1">
            <w:r w:rsidRPr="00904F68">
              <w:rPr>
                <w:rStyle w:val="Hyperlink"/>
              </w:rPr>
              <w:t>Prepare your Ansible configuration</w:t>
            </w:r>
            <w:r>
              <w:rPr>
                <w:webHidden/>
              </w:rPr>
              <w:tab/>
            </w:r>
            <w:r>
              <w:rPr>
                <w:webHidden/>
              </w:rPr>
              <w:fldChar w:fldCharType="begin"/>
            </w:r>
            <w:r>
              <w:rPr>
                <w:webHidden/>
              </w:rPr>
              <w:instrText xml:space="preserve"> PAGEREF _Toc500883888 \h </w:instrText>
            </w:r>
            <w:r>
              <w:rPr>
                <w:webHidden/>
              </w:rPr>
            </w:r>
            <w:r>
              <w:rPr>
                <w:webHidden/>
              </w:rPr>
              <w:fldChar w:fldCharType="separate"/>
            </w:r>
            <w:r>
              <w:rPr>
                <w:webHidden/>
              </w:rPr>
              <w:t>20</w:t>
            </w:r>
            <w:r>
              <w:rPr>
                <w:webHidden/>
              </w:rPr>
              <w:fldChar w:fldCharType="end"/>
            </w:r>
          </w:hyperlink>
        </w:p>
        <w:p w14:paraId="2E650E70" w14:textId="77777777" w:rsidR="00653064" w:rsidRDefault="00653064">
          <w:pPr>
            <w:pStyle w:val="TOC2"/>
            <w:rPr>
              <w:rFonts w:asciiTheme="minorHAnsi" w:eastAsiaTheme="minorEastAsia" w:hAnsiTheme="minorHAnsi" w:cstheme="minorBidi"/>
              <w:sz w:val="22"/>
              <w:szCs w:val="22"/>
            </w:rPr>
          </w:pPr>
          <w:hyperlink w:anchor="_Toc500883889" w:history="1">
            <w:r w:rsidRPr="00904F68">
              <w:rPr>
                <w:rStyle w:val="Hyperlink"/>
              </w:rPr>
              <w:t>Editing the inventory</w:t>
            </w:r>
            <w:r>
              <w:rPr>
                <w:webHidden/>
              </w:rPr>
              <w:tab/>
            </w:r>
            <w:r>
              <w:rPr>
                <w:webHidden/>
              </w:rPr>
              <w:fldChar w:fldCharType="begin"/>
            </w:r>
            <w:r>
              <w:rPr>
                <w:webHidden/>
              </w:rPr>
              <w:instrText xml:space="preserve"> PAGEREF _Toc500883889 \h </w:instrText>
            </w:r>
            <w:r>
              <w:rPr>
                <w:webHidden/>
              </w:rPr>
            </w:r>
            <w:r>
              <w:rPr>
                <w:webHidden/>
              </w:rPr>
              <w:fldChar w:fldCharType="separate"/>
            </w:r>
            <w:r>
              <w:rPr>
                <w:webHidden/>
              </w:rPr>
              <w:t>20</w:t>
            </w:r>
            <w:r>
              <w:rPr>
                <w:webHidden/>
              </w:rPr>
              <w:fldChar w:fldCharType="end"/>
            </w:r>
          </w:hyperlink>
        </w:p>
        <w:p w14:paraId="75E7A2DF" w14:textId="77777777" w:rsidR="00653064" w:rsidRDefault="00653064">
          <w:pPr>
            <w:pStyle w:val="TOC2"/>
            <w:rPr>
              <w:rFonts w:asciiTheme="minorHAnsi" w:eastAsiaTheme="minorEastAsia" w:hAnsiTheme="minorHAnsi" w:cstheme="minorBidi"/>
              <w:sz w:val="22"/>
              <w:szCs w:val="22"/>
            </w:rPr>
          </w:pPr>
          <w:hyperlink w:anchor="_Toc500883890" w:history="1">
            <w:r w:rsidRPr="00904F68">
              <w:rPr>
                <w:rStyle w:val="Hyperlink"/>
              </w:rPr>
              <w:t>Editing the group variables</w:t>
            </w:r>
            <w:r>
              <w:rPr>
                <w:webHidden/>
              </w:rPr>
              <w:tab/>
            </w:r>
            <w:r>
              <w:rPr>
                <w:webHidden/>
              </w:rPr>
              <w:fldChar w:fldCharType="begin"/>
            </w:r>
            <w:r>
              <w:rPr>
                <w:webHidden/>
              </w:rPr>
              <w:instrText xml:space="preserve"> PAGEREF _Toc500883890 \h </w:instrText>
            </w:r>
            <w:r>
              <w:rPr>
                <w:webHidden/>
              </w:rPr>
            </w:r>
            <w:r>
              <w:rPr>
                <w:webHidden/>
              </w:rPr>
              <w:fldChar w:fldCharType="separate"/>
            </w:r>
            <w:r>
              <w:rPr>
                <w:webHidden/>
              </w:rPr>
              <w:t>22</w:t>
            </w:r>
            <w:r>
              <w:rPr>
                <w:webHidden/>
              </w:rPr>
              <w:fldChar w:fldCharType="end"/>
            </w:r>
          </w:hyperlink>
        </w:p>
        <w:p w14:paraId="52602A17" w14:textId="77777777" w:rsidR="00653064" w:rsidRDefault="00653064">
          <w:pPr>
            <w:pStyle w:val="TOC2"/>
            <w:rPr>
              <w:rFonts w:asciiTheme="minorHAnsi" w:eastAsiaTheme="minorEastAsia" w:hAnsiTheme="minorHAnsi" w:cstheme="minorBidi"/>
              <w:sz w:val="22"/>
              <w:szCs w:val="22"/>
            </w:rPr>
          </w:pPr>
          <w:hyperlink w:anchor="_Toc500883891" w:history="1">
            <w:r w:rsidRPr="00904F68">
              <w:rPr>
                <w:rStyle w:val="Hyperlink"/>
              </w:rPr>
              <w:t>Editing the vault</w:t>
            </w:r>
            <w:r>
              <w:rPr>
                <w:webHidden/>
              </w:rPr>
              <w:tab/>
            </w:r>
            <w:r>
              <w:rPr>
                <w:webHidden/>
              </w:rPr>
              <w:fldChar w:fldCharType="begin"/>
            </w:r>
            <w:r>
              <w:rPr>
                <w:webHidden/>
              </w:rPr>
              <w:instrText xml:space="preserve"> PAGEREF _Toc500883891 \h </w:instrText>
            </w:r>
            <w:r>
              <w:rPr>
                <w:webHidden/>
              </w:rPr>
            </w:r>
            <w:r>
              <w:rPr>
                <w:webHidden/>
              </w:rPr>
              <w:fldChar w:fldCharType="separate"/>
            </w:r>
            <w:r>
              <w:rPr>
                <w:webHidden/>
              </w:rPr>
              <w:t>25</w:t>
            </w:r>
            <w:r>
              <w:rPr>
                <w:webHidden/>
              </w:rPr>
              <w:fldChar w:fldCharType="end"/>
            </w:r>
          </w:hyperlink>
        </w:p>
        <w:p w14:paraId="4E3B8F8B" w14:textId="77777777" w:rsidR="00653064" w:rsidRDefault="00653064">
          <w:pPr>
            <w:pStyle w:val="TOC1"/>
            <w:rPr>
              <w:rFonts w:asciiTheme="minorHAnsi" w:eastAsiaTheme="minorEastAsia" w:hAnsiTheme="minorHAnsi" w:cstheme="minorBidi"/>
              <w:sz w:val="22"/>
              <w:szCs w:val="22"/>
            </w:rPr>
          </w:pPr>
          <w:hyperlink w:anchor="_Toc500883892" w:history="1">
            <w:r w:rsidRPr="00904F68">
              <w:rPr>
                <w:rStyle w:val="Hyperlink"/>
              </w:rPr>
              <w:t>Running the playbooks</w:t>
            </w:r>
            <w:r>
              <w:rPr>
                <w:webHidden/>
              </w:rPr>
              <w:tab/>
            </w:r>
            <w:r>
              <w:rPr>
                <w:webHidden/>
              </w:rPr>
              <w:fldChar w:fldCharType="begin"/>
            </w:r>
            <w:r>
              <w:rPr>
                <w:webHidden/>
              </w:rPr>
              <w:instrText xml:space="preserve"> PAGEREF _Toc500883892 \h </w:instrText>
            </w:r>
            <w:r>
              <w:rPr>
                <w:webHidden/>
              </w:rPr>
            </w:r>
            <w:r>
              <w:rPr>
                <w:webHidden/>
              </w:rPr>
              <w:fldChar w:fldCharType="separate"/>
            </w:r>
            <w:r>
              <w:rPr>
                <w:webHidden/>
              </w:rPr>
              <w:t>26</w:t>
            </w:r>
            <w:r>
              <w:rPr>
                <w:webHidden/>
              </w:rPr>
              <w:fldChar w:fldCharType="end"/>
            </w:r>
          </w:hyperlink>
        </w:p>
        <w:p w14:paraId="5DFEA382" w14:textId="77777777" w:rsidR="00653064" w:rsidRDefault="00653064">
          <w:pPr>
            <w:pStyle w:val="TOC2"/>
            <w:rPr>
              <w:rFonts w:asciiTheme="minorHAnsi" w:eastAsiaTheme="minorEastAsia" w:hAnsiTheme="minorHAnsi" w:cstheme="minorBidi"/>
              <w:sz w:val="22"/>
              <w:szCs w:val="22"/>
            </w:rPr>
          </w:pPr>
          <w:hyperlink w:anchor="_Toc500883893" w:history="1">
            <w:r w:rsidRPr="00904F68">
              <w:rPr>
                <w:rStyle w:val="Hyperlink"/>
              </w:rPr>
              <w:t>Post deployment</w:t>
            </w:r>
            <w:r>
              <w:rPr>
                <w:webHidden/>
              </w:rPr>
              <w:tab/>
            </w:r>
            <w:r>
              <w:rPr>
                <w:webHidden/>
              </w:rPr>
              <w:fldChar w:fldCharType="begin"/>
            </w:r>
            <w:r>
              <w:rPr>
                <w:webHidden/>
              </w:rPr>
              <w:instrText xml:space="preserve"> PAGEREF _Toc500883893 \h </w:instrText>
            </w:r>
            <w:r>
              <w:rPr>
                <w:webHidden/>
              </w:rPr>
            </w:r>
            <w:r>
              <w:rPr>
                <w:webHidden/>
              </w:rPr>
              <w:fldChar w:fldCharType="separate"/>
            </w:r>
            <w:r>
              <w:rPr>
                <w:webHidden/>
              </w:rPr>
              <w:t>26</w:t>
            </w:r>
            <w:r>
              <w:rPr>
                <w:webHidden/>
              </w:rPr>
              <w:fldChar w:fldCharType="end"/>
            </w:r>
          </w:hyperlink>
        </w:p>
        <w:p w14:paraId="0CD38E2B" w14:textId="77777777" w:rsidR="00653064" w:rsidRDefault="00653064">
          <w:pPr>
            <w:pStyle w:val="TOC1"/>
            <w:rPr>
              <w:rFonts w:asciiTheme="minorHAnsi" w:eastAsiaTheme="minorEastAsia" w:hAnsiTheme="minorHAnsi" w:cstheme="minorBidi"/>
              <w:sz w:val="22"/>
              <w:szCs w:val="22"/>
            </w:rPr>
          </w:pPr>
          <w:hyperlink w:anchor="_Toc500883894" w:history="1">
            <w:r w:rsidRPr="00904F68">
              <w:rPr>
                <w:rStyle w:val="Hyperlink"/>
              </w:rPr>
              <w:t>Overview of the playbooks</w:t>
            </w:r>
            <w:r>
              <w:rPr>
                <w:webHidden/>
              </w:rPr>
              <w:tab/>
            </w:r>
            <w:r>
              <w:rPr>
                <w:webHidden/>
              </w:rPr>
              <w:fldChar w:fldCharType="begin"/>
            </w:r>
            <w:r>
              <w:rPr>
                <w:webHidden/>
              </w:rPr>
              <w:instrText xml:space="preserve"> PAGEREF _Toc500883894 \h </w:instrText>
            </w:r>
            <w:r>
              <w:rPr>
                <w:webHidden/>
              </w:rPr>
            </w:r>
            <w:r>
              <w:rPr>
                <w:webHidden/>
              </w:rPr>
              <w:fldChar w:fldCharType="separate"/>
            </w:r>
            <w:r>
              <w:rPr>
                <w:webHidden/>
              </w:rPr>
              <w:t>27</w:t>
            </w:r>
            <w:r>
              <w:rPr>
                <w:webHidden/>
              </w:rPr>
              <w:fldChar w:fldCharType="end"/>
            </w:r>
          </w:hyperlink>
        </w:p>
        <w:p w14:paraId="2B01B63A" w14:textId="77777777" w:rsidR="00653064" w:rsidRDefault="00653064">
          <w:pPr>
            <w:pStyle w:val="TOC2"/>
            <w:rPr>
              <w:rFonts w:asciiTheme="minorHAnsi" w:eastAsiaTheme="minorEastAsia" w:hAnsiTheme="minorHAnsi" w:cstheme="minorBidi"/>
              <w:sz w:val="22"/>
              <w:szCs w:val="22"/>
            </w:rPr>
          </w:pPr>
          <w:hyperlink w:anchor="_Toc500883895" w:history="1">
            <w:r w:rsidRPr="00904F68">
              <w:rPr>
                <w:rStyle w:val="Hyperlink"/>
              </w:rPr>
              <w:t>Create virtual machines</w:t>
            </w:r>
            <w:r>
              <w:rPr>
                <w:webHidden/>
              </w:rPr>
              <w:tab/>
            </w:r>
            <w:r>
              <w:rPr>
                <w:webHidden/>
              </w:rPr>
              <w:fldChar w:fldCharType="begin"/>
            </w:r>
            <w:r>
              <w:rPr>
                <w:webHidden/>
              </w:rPr>
              <w:instrText xml:space="preserve"> PAGEREF _Toc500883895 \h </w:instrText>
            </w:r>
            <w:r>
              <w:rPr>
                <w:webHidden/>
              </w:rPr>
            </w:r>
            <w:r>
              <w:rPr>
                <w:webHidden/>
              </w:rPr>
              <w:fldChar w:fldCharType="separate"/>
            </w:r>
            <w:r>
              <w:rPr>
                <w:webHidden/>
              </w:rPr>
              <w:t>27</w:t>
            </w:r>
            <w:r>
              <w:rPr>
                <w:webHidden/>
              </w:rPr>
              <w:fldChar w:fldCharType="end"/>
            </w:r>
          </w:hyperlink>
        </w:p>
        <w:p w14:paraId="7BB8A828" w14:textId="77777777" w:rsidR="00653064" w:rsidRDefault="00653064">
          <w:pPr>
            <w:pStyle w:val="TOC2"/>
            <w:rPr>
              <w:rFonts w:asciiTheme="minorHAnsi" w:eastAsiaTheme="minorEastAsia" w:hAnsiTheme="minorHAnsi" w:cstheme="minorBidi"/>
              <w:sz w:val="22"/>
              <w:szCs w:val="22"/>
            </w:rPr>
          </w:pPr>
          <w:hyperlink w:anchor="_Toc500883896" w:history="1">
            <w:r w:rsidRPr="00904F68">
              <w:rPr>
                <w:rStyle w:val="Hyperlink"/>
              </w:rPr>
              <w:t>Configure network settings</w:t>
            </w:r>
            <w:r>
              <w:rPr>
                <w:webHidden/>
              </w:rPr>
              <w:tab/>
            </w:r>
            <w:r>
              <w:rPr>
                <w:webHidden/>
              </w:rPr>
              <w:fldChar w:fldCharType="begin"/>
            </w:r>
            <w:r>
              <w:rPr>
                <w:webHidden/>
              </w:rPr>
              <w:instrText xml:space="preserve"> PAGEREF _Toc500883896 \h </w:instrText>
            </w:r>
            <w:r>
              <w:rPr>
                <w:webHidden/>
              </w:rPr>
            </w:r>
            <w:r>
              <w:rPr>
                <w:webHidden/>
              </w:rPr>
              <w:fldChar w:fldCharType="separate"/>
            </w:r>
            <w:r>
              <w:rPr>
                <w:webHidden/>
              </w:rPr>
              <w:t>27</w:t>
            </w:r>
            <w:r>
              <w:rPr>
                <w:webHidden/>
              </w:rPr>
              <w:fldChar w:fldCharType="end"/>
            </w:r>
          </w:hyperlink>
        </w:p>
        <w:p w14:paraId="7618059B" w14:textId="77777777" w:rsidR="00653064" w:rsidRDefault="00653064">
          <w:pPr>
            <w:pStyle w:val="TOC2"/>
            <w:rPr>
              <w:rFonts w:asciiTheme="minorHAnsi" w:eastAsiaTheme="minorEastAsia" w:hAnsiTheme="minorHAnsi" w:cstheme="minorBidi"/>
              <w:sz w:val="22"/>
              <w:szCs w:val="22"/>
            </w:rPr>
          </w:pPr>
          <w:hyperlink w:anchor="_Toc500883897" w:history="1">
            <w:r w:rsidRPr="00904F68">
              <w:rPr>
                <w:rStyle w:val="Hyperlink"/>
              </w:rPr>
              <w:t>Distribute public keys</w:t>
            </w:r>
            <w:r>
              <w:rPr>
                <w:webHidden/>
              </w:rPr>
              <w:tab/>
            </w:r>
            <w:r>
              <w:rPr>
                <w:webHidden/>
              </w:rPr>
              <w:fldChar w:fldCharType="begin"/>
            </w:r>
            <w:r>
              <w:rPr>
                <w:webHidden/>
              </w:rPr>
              <w:instrText xml:space="preserve"> PAGEREF _Toc500883897 \h </w:instrText>
            </w:r>
            <w:r>
              <w:rPr>
                <w:webHidden/>
              </w:rPr>
            </w:r>
            <w:r>
              <w:rPr>
                <w:webHidden/>
              </w:rPr>
              <w:fldChar w:fldCharType="separate"/>
            </w:r>
            <w:r>
              <w:rPr>
                <w:webHidden/>
              </w:rPr>
              <w:t>27</w:t>
            </w:r>
            <w:r>
              <w:rPr>
                <w:webHidden/>
              </w:rPr>
              <w:fldChar w:fldCharType="end"/>
            </w:r>
          </w:hyperlink>
        </w:p>
        <w:p w14:paraId="129C0DE9" w14:textId="77777777" w:rsidR="00653064" w:rsidRDefault="00653064">
          <w:pPr>
            <w:pStyle w:val="TOC2"/>
            <w:rPr>
              <w:rFonts w:asciiTheme="minorHAnsi" w:eastAsiaTheme="minorEastAsia" w:hAnsiTheme="minorHAnsi" w:cstheme="minorBidi"/>
              <w:sz w:val="22"/>
              <w:szCs w:val="22"/>
            </w:rPr>
          </w:pPr>
          <w:hyperlink w:anchor="_Toc500883898" w:history="1">
            <w:r w:rsidRPr="00904F68">
              <w:rPr>
                <w:rStyle w:val="Hyperlink"/>
              </w:rPr>
              <w:t>Register the VMs with Red Hat</w:t>
            </w:r>
            <w:r>
              <w:rPr>
                <w:webHidden/>
              </w:rPr>
              <w:tab/>
            </w:r>
            <w:r>
              <w:rPr>
                <w:webHidden/>
              </w:rPr>
              <w:fldChar w:fldCharType="begin"/>
            </w:r>
            <w:r>
              <w:rPr>
                <w:webHidden/>
              </w:rPr>
              <w:instrText xml:space="preserve"> PAGEREF _Toc500883898 \h </w:instrText>
            </w:r>
            <w:r>
              <w:rPr>
                <w:webHidden/>
              </w:rPr>
            </w:r>
            <w:r>
              <w:rPr>
                <w:webHidden/>
              </w:rPr>
              <w:fldChar w:fldCharType="separate"/>
            </w:r>
            <w:r>
              <w:rPr>
                <w:webHidden/>
              </w:rPr>
              <w:t>27</w:t>
            </w:r>
            <w:r>
              <w:rPr>
                <w:webHidden/>
              </w:rPr>
              <w:fldChar w:fldCharType="end"/>
            </w:r>
          </w:hyperlink>
        </w:p>
        <w:p w14:paraId="07CE6E34" w14:textId="77777777" w:rsidR="00653064" w:rsidRDefault="00653064">
          <w:pPr>
            <w:pStyle w:val="TOC2"/>
            <w:rPr>
              <w:rFonts w:asciiTheme="minorHAnsi" w:eastAsiaTheme="minorEastAsia" w:hAnsiTheme="minorHAnsi" w:cstheme="minorBidi"/>
              <w:sz w:val="22"/>
              <w:szCs w:val="22"/>
            </w:rPr>
          </w:pPr>
          <w:hyperlink w:anchor="_Toc500883899" w:history="1">
            <w:r w:rsidRPr="00904F68">
              <w:rPr>
                <w:rStyle w:val="Hyperlink"/>
              </w:rPr>
              <w:t>Install HAProxy</w:t>
            </w:r>
            <w:r>
              <w:rPr>
                <w:webHidden/>
              </w:rPr>
              <w:tab/>
            </w:r>
            <w:r>
              <w:rPr>
                <w:webHidden/>
              </w:rPr>
              <w:fldChar w:fldCharType="begin"/>
            </w:r>
            <w:r>
              <w:rPr>
                <w:webHidden/>
              </w:rPr>
              <w:instrText xml:space="preserve"> PAGEREF _Toc500883899 \h </w:instrText>
            </w:r>
            <w:r>
              <w:rPr>
                <w:webHidden/>
              </w:rPr>
            </w:r>
            <w:r>
              <w:rPr>
                <w:webHidden/>
              </w:rPr>
              <w:fldChar w:fldCharType="separate"/>
            </w:r>
            <w:r>
              <w:rPr>
                <w:webHidden/>
              </w:rPr>
              <w:t>27</w:t>
            </w:r>
            <w:r>
              <w:rPr>
                <w:webHidden/>
              </w:rPr>
              <w:fldChar w:fldCharType="end"/>
            </w:r>
          </w:hyperlink>
        </w:p>
        <w:p w14:paraId="15666A1B" w14:textId="77777777" w:rsidR="00653064" w:rsidRDefault="00653064">
          <w:pPr>
            <w:pStyle w:val="TOC2"/>
            <w:rPr>
              <w:rFonts w:asciiTheme="minorHAnsi" w:eastAsiaTheme="minorEastAsia" w:hAnsiTheme="minorHAnsi" w:cstheme="minorBidi"/>
              <w:sz w:val="22"/>
              <w:szCs w:val="22"/>
            </w:rPr>
          </w:pPr>
          <w:hyperlink w:anchor="_Toc500883900" w:history="1">
            <w:r w:rsidRPr="00904F68">
              <w:rPr>
                <w:rStyle w:val="Hyperlink"/>
              </w:rPr>
              <w:t>Install NTP</w:t>
            </w:r>
            <w:r>
              <w:rPr>
                <w:webHidden/>
              </w:rPr>
              <w:tab/>
            </w:r>
            <w:r>
              <w:rPr>
                <w:webHidden/>
              </w:rPr>
              <w:fldChar w:fldCharType="begin"/>
            </w:r>
            <w:r>
              <w:rPr>
                <w:webHidden/>
              </w:rPr>
              <w:instrText xml:space="preserve"> PAGEREF _Toc500883900 \h </w:instrText>
            </w:r>
            <w:r>
              <w:rPr>
                <w:webHidden/>
              </w:rPr>
            </w:r>
            <w:r>
              <w:rPr>
                <w:webHidden/>
              </w:rPr>
              <w:fldChar w:fldCharType="separate"/>
            </w:r>
            <w:r>
              <w:rPr>
                <w:webHidden/>
              </w:rPr>
              <w:t>27</w:t>
            </w:r>
            <w:r>
              <w:rPr>
                <w:webHidden/>
              </w:rPr>
              <w:fldChar w:fldCharType="end"/>
            </w:r>
          </w:hyperlink>
        </w:p>
        <w:p w14:paraId="15013D8A" w14:textId="77777777" w:rsidR="00653064" w:rsidRDefault="00653064">
          <w:pPr>
            <w:pStyle w:val="TOC2"/>
            <w:rPr>
              <w:rFonts w:asciiTheme="minorHAnsi" w:eastAsiaTheme="minorEastAsia" w:hAnsiTheme="minorHAnsi" w:cstheme="minorBidi"/>
              <w:sz w:val="22"/>
              <w:szCs w:val="22"/>
            </w:rPr>
          </w:pPr>
          <w:hyperlink w:anchor="_Toc500883901" w:history="1">
            <w:r w:rsidRPr="00904F68">
              <w:rPr>
                <w:rStyle w:val="Hyperlink"/>
              </w:rPr>
              <w:t>Install Docker Enterprise Edition</w:t>
            </w:r>
            <w:r>
              <w:rPr>
                <w:webHidden/>
              </w:rPr>
              <w:tab/>
            </w:r>
            <w:r>
              <w:rPr>
                <w:webHidden/>
              </w:rPr>
              <w:fldChar w:fldCharType="begin"/>
            </w:r>
            <w:r>
              <w:rPr>
                <w:webHidden/>
              </w:rPr>
              <w:instrText xml:space="preserve"> PAGEREF _Toc500883901 \h </w:instrText>
            </w:r>
            <w:r>
              <w:rPr>
                <w:webHidden/>
              </w:rPr>
            </w:r>
            <w:r>
              <w:rPr>
                <w:webHidden/>
              </w:rPr>
              <w:fldChar w:fldCharType="separate"/>
            </w:r>
            <w:r>
              <w:rPr>
                <w:webHidden/>
              </w:rPr>
              <w:t>27</w:t>
            </w:r>
            <w:r>
              <w:rPr>
                <w:webHidden/>
              </w:rPr>
              <w:fldChar w:fldCharType="end"/>
            </w:r>
          </w:hyperlink>
        </w:p>
        <w:p w14:paraId="6BA2A5A8" w14:textId="77777777" w:rsidR="00653064" w:rsidRDefault="00653064">
          <w:pPr>
            <w:pStyle w:val="TOC2"/>
            <w:rPr>
              <w:rFonts w:asciiTheme="minorHAnsi" w:eastAsiaTheme="minorEastAsia" w:hAnsiTheme="minorHAnsi" w:cstheme="minorBidi"/>
              <w:sz w:val="22"/>
              <w:szCs w:val="22"/>
            </w:rPr>
          </w:pPr>
          <w:hyperlink w:anchor="_Toc500883902" w:history="1">
            <w:r w:rsidRPr="00904F68">
              <w:rPr>
                <w:rStyle w:val="Hyperlink"/>
              </w:rPr>
              <w:t>Install rsyslog</w:t>
            </w:r>
            <w:r>
              <w:rPr>
                <w:webHidden/>
              </w:rPr>
              <w:tab/>
            </w:r>
            <w:r>
              <w:rPr>
                <w:webHidden/>
              </w:rPr>
              <w:fldChar w:fldCharType="begin"/>
            </w:r>
            <w:r>
              <w:rPr>
                <w:webHidden/>
              </w:rPr>
              <w:instrText xml:space="preserve"> PAGEREF _Toc500883902 \h </w:instrText>
            </w:r>
            <w:r>
              <w:rPr>
                <w:webHidden/>
              </w:rPr>
            </w:r>
            <w:r>
              <w:rPr>
                <w:webHidden/>
              </w:rPr>
              <w:fldChar w:fldCharType="separate"/>
            </w:r>
            <w:r>
              <w:rPr>
                <w:webHidden/>
              </w:rPr>
              <w:t>27</w:t>
            </w:r>
            <w:r>
              <w:rPr>
                <w:webHidden/>
              </w:rPr>
              <w:fldChar w:fldCharType="end"/>
            </w:r>
          </w:hyperlink>
        </w:p>
        <w:p w14:paraId="59BA05A8" w14:textId="77777777" w:rsidR="00653064" w:rsidRDefault="00653064">
          <w:pPr>
            <w:pStyle w:val="TOC2"/>
            <w:rPr>
              <w:rFonts w:asciiTheme="minorHAnsi" w:eastAsiaTheme="minorEastAsia" w:hAnsiTheme="minorHAnsi" w:cstheme="minorBidi"/>
              <w:sz w:val="22"/>
              <w:szCs w:val="22"/>
            </w:rPr>
          </w:pPr>
          <w:hyperlink w:anchor="_Toc500883903" w:history="1">
            <w:r w:rsidRPr="00904F68">
              <w:rPr>
                <w:rStyle w:val="Hyperlink"/>
              </w:rPr>
              <w:t>Configure Docker LVs</w:t>
            </w:r>
            <w:r>
              <w:rPr>
                <w:webHidden/>
              </w:rPr>
              <w:tab/>
            </w:r>
            <w:r>
              <w:rPr>
                <w:webHidden/>
              </w:rPr>
              <w:fldChar w:fldCharType="begin"/>
            </w:r>
            <w:r>
              <w:rPr>
                <w:webHidden/>
              </w:rPr>
              <w:instrText xml:space="preserve"> PAGEREF _Toc500883903 \h </w:instrText>
            </w:r>
            <w:r>
              <w:rPr>
                <w:webHidden/>
              </w:rPr>
            </w:r>
            <w:r>
              <w:rPr>
                <w:webHidden/>
              </w:rPr>
              <w:fldChar w:fldCharType="separate"/>
            </w:r>
            <w:r>
              <w:rPr>
                <w:webHidden/>
              </w:rPr>
              <w:t>27</w:t>
            </w:r>
            <w:r>
              <w:rPr>
                <w:webHidden/>
              </w:rPr>
              <w:fldChar w:fldCharType="end"/>
            </w:r>
          </w:hyperlink>
        </w:p>
        <w:p w14:paraId="5077DFF6" w14:textId="77777777" w:rsidR="00653064" w:rsidRDefault="00653064">
          <w:pPr>
            <w:pStyle w:val="TOC2"/>
            <w:rPr>
              <w:rFonts w:asciiTheme="minorHAnsi" w:eastAsiaTheme="minorEastAsia" w:hAnsiTheme="minorHAnsi" w:cstheme="minorBidi"/>
              <w:sz w:val="22"/>
              <w:szCs w:val="22"/>
            </w:rPr>
          </w:pPr>
          <w:hyperlink w:anchor="_Toc500883904" w:history="1">
            <w:r w:rsidRPr="00904F68">
              <w:rPr>
                <w:rStyle w:val="Hyperlink"/>
              </w:rPr>
              <w:t>Docker post-install configuration</w:t>
            </w:r>
            <w:r>
              <w:rPr>
                <w:webHidden/>
              </w:rPr>
              <w:tab/>
            </w:r>
            <w:r>
              <w:rPr>
                <w:webHidden/>
              </w:rPr>
              <w:fldChar w:fldCharType="begin"/>
            </w:r>
            <w:r>
              <w:rPr>
                <w:webHidden/>
              </w:rPr>
              <w:instrText xml:space="preserve"> PAGEREF _Toc500883904 \h </w:instrText>
            </w:r>
            <w:r>
              <w:rPr>
                <w:webHidden/>
              </w:rPr>
            </w:r>
            <w:r>
              <w:rPr>
                <w:webHidden/>
              </w:rPr>
              <w:fldChar w:fldCharType="separate"/>
            </w:r>
            <w:r>
              <w:rPr>
                <w:webHidden/>
              </w:rPr>
              <w:t>27</w:t>
            </w:r>
            <w:r>
              <w:rPr>
                <w:webHidden/>
              </w:rPr>
              <w:fldChar w:fldCharType="end"/>
            </w:r>
          </w:hyperlink>
        </w:p>
        <w:p w14:paraId="21D7C9B8" w14:textId="77777777" w:rsidR="00653064" w:rsidRDefault="00653064">
          <w:pPr>
            <w:pStyle w:val="TOC2"/>
            <w:rPr>
              <w:rFonts w:asciiTheme="minorHAnsi" w:eastAsiaTheme="minorEastAsia" w:hAnsiTheme="minorHAnsi" w:cstheme="minorBidi"/>
              <w:sz w:val="22"/>
              <w:szCs w:val="22"/>
            </w:rPr>
          </w:pPr>
          <w:hyperlink w:anchor="_Toc500883905" w:history="1">
            <w:r w:rsidRPr="00904F68">
              <w:rPr>
                <w:rStyle w:val="Hyperlink"/>
              </w:rPr>
              <w:t>Install NFS server</w:t>
            </w:r>
            <w:r>
              <w:rPr>
                <w:webHidden/>
              </w:rPr>
              <w:tab/>
            </w:r>
            <w:r>
              <w:rPr>
                <w:webHidden/>
              </w:rPr>
              <w:fldChar w:fldCharType="begin"/>
            </w:r>
            <w:r>
              <w:rPr>
                <w:webHidden/>
              </w:rPr>
              <w:instrText xml:space="preserve"> PAGEREF _Toc500883905 \h </w:instrText>
            </w:r>
            <w:r>
              <w:rPr>
                <w:webHidden/>
              </w:rPr>
            </w:r>
            <w:r>
              <w:rPr>
                <w:webHidden/>
              </w:rPr>
              <w:fldChar w:fldCharType="separate"/>
            </w:r>
            <w:r>
              <w:rPr>
                <w:webHidden/>
              </w:rPr>
              <w:t>27</w:t>
            </w:r>
            <w:r>
              <w:rPr>
                <w:webHidden/>
              </w:rPr>
              <w:fldChar w:fldCharType="end"/>
            </w:r>
          </w:hyperlink>
        </w:p>
        <w:p w14:paraId="6E625A27" w14:textId="77777777" w:rsidR="00653064" w:rsidRDefault="00653064">
          <w:pPr>
            <w:pStyle w:val="TOC2"/>
            <w:rPr>
              <w:rFonts w:asciiTheme="minorHAnsi" w:eastAsiaTheme="minorEastAsia" w:hAnsiTheme="minorHAnsi" w:cstheme="minorBidi"/>
              <w:sz w:val="22"/>
              <w:szCs w:val="22"/>
            </w:rPr>
          </w:pPr>
          <w:hyperlink w:anchor="_Toc500883906" w:history="1">
            <w:r w:rsidRPr="00904F68">
              <w:rPr>
                <w:rStyle w:val="Hyperlink"/>
              </w:rPr>
              <w:t>Install NFS clients</w:t>
            </w:r>
            <w:r>
              <w:rPr>
                <w:webHidden/>
              </w:rPr>
              <w:tab/>
            </w:r>
            <w:r>
              <w:rPr>
                <w:webHidden/>
              </w:rPr>
              <w:fldChar w:fldCharType="begin"/>
            </w:r>
            <w:r>
              <w:rPr>
                <w:webHidden/>
              </w:rPr>
              <w:instrText xml:space="preserve"> PAGEREF _Toc500883906 \h </w:instrText>
            </w:r>
            <w:r>
              <w:rPr>
                <w:webHidden/>
              </w:rPr>
            </w:r>
            <w:r>
              <w:rPr>
                <w:webHidden/>
              </w:rPr>
              <w:fldChar w:fldCharType="separate"/>
            </w:r>
            <w:r>
              <w:rPr>
                <w:webHidden/>
              </w:rPr>
              <w:t>28</w:t>
            </w:r>
            <w:r>
              <w:rPr>
                <w:webHidden/>
              </w:rPr>
              <w:fldChar w:fldCharType="end"/>
            </w:r>
          </w:hyperlink>
        </w:p>
        <w:p w14:paraId="4E2980DB" w14:textId="77777777" w:rsidR="00653064" w:rsidRDefault="00653064">
          <w:pPr>
            <w:pStyle w:val="TOC2"/>
            <w:rPr>
              <w:rFonts w:asciiTheme="minorHAnsi" w:eastAsiaTheme="minorEastAsia" w:hAnsiTheme="minorHAnsi" w:cstheme="minorBidi"/>
              <w:sz w:val="22"/>
              <w:szCs w:val="22"/>
            </w:rPr>
          </w:pPr>
          <w:hyperlink w:anchor="_Toc500883907" w:history="1">
            <w:r w:rsidRPr="00904F68">
              <w:rPr>
                <w:rStyle w:val="Hyperlink"/>
              </w:rPr>
              <w:t>Install and configure Docker UCP nodes</w:t>
            </w:r>
            <w:r>
              <w:rPr>
                <w:webHidden/>
              </w:rPr>
              <w:tab/>
            </w:r>
            <w:r>
              <w:rPr>
                <w:webHidden/>
              </w:rPr>
              <w:fldChar w:fldCharType="begin"/>
            </w:r>
            <w:r>
              <w:rPr>
                <w:webHidden/>
              </w:rPr>
              <w:instrText xml:space="preserve"> PAGEREF _Toc500883907 \h </w:instrText>
            </w:r>
            <w:r>
              <w:rPr>
                <w:webHidden/>
              </w:rPr>
            </w:r>
            <w:r>
              <w:rPr>
                <w:webHidden/>
              </w:rPr>
              <w:fldChar w:fldCharType="separate"/>
            </w:r>
            <w:r>
              <w:rPr>
                <w:webHidden/>
              </w:rPr>
              <w:t>28</w:t>
            </w:r>
            <w:r>
              <w:rPr>
                <w:webHidden/>
              </w:rPr>
              <w:fldChar w:fldCharType="end"/>
            </w:r>
          </w:hyperlink>
        </w:p>
        <w:p w14:paraId="2941209C" w14:textId="77777777" w:rsidR="00653064" w:rsidRDefault="00653064">
          <w:pPr>
            <w:pStyle w:val="TOC2"/>
            <w:rPr>
              <w:rFonts w:asciiTheme="minorHAnsi" w:eastAsiaTheme="minorEastAsia" w:hAnsiTheme="minorHAnsi" w:cstheme="minorBidi"/>
              <w:sz w:val="22"/>
              <w:szCs w:val="22"/>
            </w:rPr>
          </w:pPr>
          <w:hyperlink w:anchor="_Toc500883908" w:history="1">
            <w:r w:rsidRPr="00904F68">
              <w:rPr>
                <w:rStyle w:val="Hyperlink"/>
              </w:rPr>
              <w:t>Install and configure DTR nodes</w:t>
            </w:r>
            <w:r>
              <w:rPr>
                <w:webHidden/>
              </w:rPr>
              <w:tab/>
            </w:r>
            <w:r>
              <w:rPr>
                <w:webHidden/>
              </w:rPr>
              <w:fldChar w:fldCharType="begin"/>
            </w:r>
            <w:r>
              <w:rPr>
                <w:webHidden/>
              </w:rPr>
              <w:instrText xml:space="preserve"> PAGEREF _Toc500883908 \h </w:instrText>
            </w:r>
            <w:r>
              <w:rPr>
                <w:webHidden/>
              </w:rPr>
            </w:r>
            <w:r>
              <w:rPr>
                <w:webHidden/>
              </w:rPr>
              <w:fldChar w:fldCharType="separate"/>
            </w:r>
            <w:r>
              <w:rPr>
                <w:webHidden/>
              </w:rPr>
              <w:t>28</w:t>
            </w:r>
            <w:r>
              <w:rPr>
                <w:webHidden/>
              </w:rPr>
              <w:fldChar w:fldCharType="end"/>
            </w:r>
          </w:hyperlink>
        </w:p>
        <w:p w14:paraId="428CCC5A" w14:textId="77777777" w:rsidR="00653064" w:rsidRDefault="00653064">
          <w:pPr>
            <w:pStyle w:val="TOC2"/>
            <w:rPr>
              <w:rFonts w:asciiTheme="minorHAnsi" w:eastAsiaTheme="minorEastAsia" w:hAnsiTheme="minorHAnsi" w:cstheme="minorBidi"/>
              <w:sz w:val="22"/>
              <w:szCs w:val="22"/>
            </w:rPr>
          </w:pPr>
          <w:hyperlink w:anchor="_Toc500883909" w:history="1">
            <w:r w:rsidRPr="00904F68">
              <w:rPr>
                <w:rStyle w:val="Hyperlink"/>
              </w:rPr>
              <w:t>Install worker nodes</w:t>
            </w:r>
            <w:r>
              <w:rPr>
                <w:webHidden/>
              </w:rPr>
              <w:tab/>
            </w:r>
            <w:r>
              <w:rPr>
                <w:webHidden/>
              </w:rPr>
              <w:fldChar w:fldCharType="begin"/>
            </w:r>
            <w:r>
              <w:rPr>
                <w:webHidden/>
              </w:rPr>
              <w:instrText xml:space="preserve"> PAGEREF _Toc500883909 \h </w:instrText>
            </w:r>
            <w:r>
              <w:rPr>
                <w:webHidden/>
              </w:rPr>
            </w:r>
            <w:r>
              <w:rPr>
                <w:webHidden/>
              </w:rPr>
              <w:fldChar w:fldCharType="separate"/>
            </w:r>
            <w:r>
              <w:rPr>
                <w:webHidden/>
              </w:rPr>
              <w:t>28</w:t>
            </w:r>
            <w:r>
              <w:rPr>
                <w:webHidden/>
              </w:rPr>
              <w:fldChar w:fldCharType="end"/>
            </w:r>
          </w:hyperlink>
        </w:p>
        <w:p w14:paraId="2E885DB5" w14:textId="77777777" w:rsidR="00653064" w:rsidRDefault="00653064">
          <w:pPr>
            <w:pStyle w:val="TOC2"/>
            <w:rPr>
              <w:rFonts w:asciiTheme="minorHAnsi" w:eastAsiaTheme="minorEastAsia" w:hAnsiTheme="minorHAnsi" w:cstheme="minorBidi"/>
              <w:sz w:val="22"/>
              <w:szCs w:val="22"/>
            </w:rPr>
          </w:pPr>
          <w:hyperlink w:anchor="_Toc500883910" w:history="1">
            <w:r w:rsidRPr="00904F68">
              <w:rPr>
                <w:rStyle w:val="Hyperlink"/>
              </w:rPr>
              <w:t>Install ELK stack</w:t>
            </w:r>
            <w:r>
              <w:rPr>
                <w:webHidden/>
              </w:rPr>
              <w:tab/>
            </w:r>
            <w:r>
              <w:rPr>
                <w:webHidden/>
              </w:rPr>
              <w:fldChar w:fldCharType="begin"/>
            </w:r>
            <w:r>
              <w:rPr>
                <w:webHidden/>
              </w:rPr>
              <w:instrText xml:space="preserve"> PAGEREF _Toc500883910 \h </w:instrText>
            </w:r>
            <w:r>
              <w:rPr>
                <w:webHidden/>
              </w:rPr>
            </w:r>
            <w:r>
              <w:rPr>
                <w:webHidden/>
              </w:rPr>
              <w:fldChar w:fldCharType="separate"/>
            </w:r>
            <w:r>
              <w:rPr>
                <w:webHidden/>
              </w:rPr>
              <w:t>28</w:t>
            </w:r>
            <w:r>
              <w:rPr>
                <w:webHidden/>
              </w:rPr>
              <w:fldChar w:fldCharType="end"/>
            </w:r>
          </w:hyperlink>
        </w:p>
        <w:p w14:paraId="407FA765" w14:textId="77777777" w:rsidR="00653064" w:rsidRDefault="00653064">
          <w:pPr>
            <w:pStyle w:val="TOC2"/>
            <w:rPr>
              <w:rFonts w:asciiTheme="minorHAnsi" w:eastAsiaTheme="minorEastAsia" w:hAnsiTheme="minorHAnsi" w:cstheme="minorBidi"/>
              <w:sz w:val="22"/>
              <w:szCs w:val="22"/>
            </w:rPr>
          </w:pPr>
          <w:hyperlink w:anchor="_Toc500883911" w:history="1">
            <w:r w:rsidRPr="00904F68">
              <w:rPr>
                <w:rStyle w:val="Hyperlink"/>
              </w:rPr>
              <w:t>Install CloudBees Team Edition (Jenkins CI/CD Pipeline)</w:t>
            </w:r>
            <w:r>
              <w:rPr>
                <w:webHidden/>
              </w:rPr>
              <w:tab/>
            </w:r>
            <w:r>
              <w:rPr>
                <w:webHidden/>
              </w:rPr>
              <w:fldChar w:fldCharType="begin"/>
            </w:r>
            <w:r>
              <w:rPr>
                <w:webHidden/>
              </w:rPr>
              <w:instrText xml:space="preserve"> PAGEREF _Toc500883911 \h </w:instrText>
            </w:r>
            <w:r>
              <w:rPr>
                <w:webHidden/>
              </w:rPr>
            </w:r>
            <w:r>
              <w:rPr>
                <w:webHidden/>
              </w:rPr>
              <w:fldChar w:fldCharType="separate"/>
            </w:r>
            <w:r>
              <w:rPr>
                <w:webHidden/>
              </w:rPr>
              <w:t>28</w:t>
            </w:r>
            <w:r>
              <w:rPr>
                <w:webHidden/>
              </w:rPr>
              <w:fldChar w:fldCharType="end"/>
            </w:r>
          </w:hyperlink>
        </w:p>
        <w:p w14:paraId="7C45A1D5" w14:textId="77777777" w:rsidR="00653064" w:rsidRDefault="00653064">
          <w:pPr>
            <w:pStyle w:val="TOC2"/>
            <w:rPr>
              <w:rFonts w:asciiTheme="minorHAnsi" w:eastAsiaTheme="minorEastAsia" w:hAnsiTheme="minorHAnsi" w:cstheme="minorBidi"/>
              <w:sz w:val="22"/>
              <w:szCs w:val="22"/>
            </w:rPr>
          </w:pPr>
          <w:hyperlink w:anchor="_Toc500883912" w:history="1">
            <w:r w:rsidRPr="00904F68">
              <w:rPr>
                <w:rStyle w:val="Hyperlink"/>
              </w:rPr>
              <w:t>Install Play with Docker</w:t>
            </w:r>
            <w:r>
              <w:rPr>
                <w:webHidden/>
              </w:rPr>
              <w:tab/>
            </w:r>
            <w:r>
              <w:rPr>
                <w:webHidden/>
              </w:rPr>
              <w:fldChar w:fldCharType="begin"/>
            </w:r>
            <w:r>
              <w:rPr>
                <w:webHidden/>
              </w:rPr>
              <w:instrText xml:space="preserve"> PAGEREF _Toc500883912 \h </w:instrText>
            </w:r>
            <w:r>
              <w:rPr>
                <w:webHidden/>
              </w:rPr>
            </w:r>
            <w:r>
              <w:rPr>
                <w:webHidden/>
              </w:rPr>
              <w:fldChar w:fldCharType="separate"/>
            </w:r>
            <w:r>
              <w:rPr>
                <w:webHidden/>
              </w:rPr>
              <w:t>28</w:t>
            </w:r>
            <w:r>
              <w:rPr>
                <w:webHidden/>
              </w:rPr>
              <w:fldChar w:fldCharType="end"/>
            </w:r>
          </w:hyperlink>
        </w:p>
        <w:p w14:paraId="165E67E9" w14:textId="77777777" w:rsidR="00653064" w:rsidRDefault="00653064">
          <w:pPr>
            <w:pStyle w:val="TOC2"/>
            <w:rPr>
              <w:rFonts w:asciiTheme="minorHAnsi" w:eastAsiaTheme="minorEastAsia" w:hAnsiTheme="minorHAnsi" w:cstheme="minorBidi"/>
              <w:sz w:val="22"/>
              <w:szCs w:val="22"/>
            </w:rPr>
          </w:pPr>
          <w:hyperlink w:anchor="_Toc500883913" w:history="1">
            <w:r w:rsidRPr="00904F68">
              <w:rPr>
                <w:rStyle w:val="Hyperlink"/>
              </w:rPr>
              <w:t>Configure dummy VMs to backup Docker volumes</w:t>
            </w:r>
            <w:r>
              <w:rPr>
                <w:webHidden/>
              </w:rPr>
              <w:tab/>
            </w:r>
            <w:r>
              <w:rPr>
                <w:webHidden/>
              </w:rPr>
              <w:fldChar w:fldCharType="begin"/>
            </w:r>
            <w:r>
              <w:rPr>
                <w:webHidden/>
              </w:rPr>
              <w:instrText xml:space="preserve"> PAGEREF _Toc500883913 \h </w:instrText>
            </w:r>
            <w:r>
              <w:rPr>
                <w:webHidden/>
              </w:rPr>
            </w:r>
            <w:r>
              <w:rPr>
                <w:webHidden/>
              </w:rPr>
              <w:fldChar w:fldCharType="separate"/>
            </w:r>
            <w:r>
              <w:rPr>
                <w:webHidden/>
              </w:rPr>
              <w:t>28</w:t>
            </w:r>
            <w:r>
              <w:rPr>
                <w:webHidden/>
              </w:rPr>
              <w:fldChar w:fldCharType="end"/>
            </w:r>
          </w:hyperlink>
        </w:p>
        <w:p w14:paraId="3EC50F1D" w14:textId="77777777" w:rsidR="00653064" w:rsidRDefault="00653064">
          <w:pPr>
            <w:pStyle w:val="TOC2"/>
            <w:rPr>
              <w:rFonts w:asciiTheme="minorHAnsi" w:eastAsiaTheme="minorEastAsia" w:hAnsiTheme="minorHAnsi" w:cstheme="minorBidi"/>
              <w:sz w:val="22"/>
              <w:szCs w:val="22"/>
            </w:rPr>
          </w:pPr>
          <w:hyperlink w:anchor="_Toc500883914" w:history="1">
            <w:r w:rsidRPr="00904F68">
              <w:rPr>
                <w:rStyle w:val="Hyperlink"/>
              </w:rPr>
              <w:t>Configure SimpliVity backups</w:t>
            </w:r>
            <w:r>
              <w:rPr>
                <w:webHidden/>
              </w:rPr>
              <w:tab/>
            </w:r>
            <w:r>
              <w:rPr>
                <w:webHidden/>
              </w:rPr>
              <w:fldChar w:fldCharType="begin"/>
            </w:r>
            <w:r>
              <w:rPr>
                <w:webHidden/>
              </w:rPr>
              <w:instrText xml:space="preserve"> PAGEREF _Toc500883914 \h </w:instrText>
            </w:r>
            <w:r>
              <w:rPr>
                <w:webHidden/>
              </w:rPr>
            </w:r>
            <w:r>
              <w:rPr>
                <w:webHidden/>
              </w:rPr>
              <w:fldChar w:fldCharType="separate"/>
            </w:r>
            <w:r>
              <w:rPr>
                <w:webHidden/>
              </w:rPr>
              <w:t>28</w:t>
            </w:r>
            <w:r>
              <w:rPr>
                <w:webHidden/>
              </w:rPr>
              <w:fldChar w:fldCharType="end"/>
            </w:r>
          </w:hyperlink>
        </w:p>
        <w:p w14:paraId="28E1B197" w14:textId="77777777" w:rsidR="00653064" w:rsidRDefault="00653064">
          <w:pPr>
            <w:pStyle w:val="TOC1"/>
            <w:rPr>
              <w:rFonts w:asciiTheme="minorHAnsi" w:eastAsiaTheme="minorEastAsia" w:hAnsiTheme="minorHAnsi" w:cstheme="minorBidi"/>
              <w:sz w:val="22"/>
              <w:szCs w:val="22"/>
            </w:rPr>
          </w:pPr>
          <w:hyperlink w:anchor="_Toc500883915" w:history="1">
            <w:r w:rsidRPr="00904F68">
              <w:rPr>
                <w:rStyle w:val="Hyperlink"/>
              </w:rPr>
              <w:t>Accessing the UCP UI</w:t>
            </w:r>
            <w:r>
              <w:rPr>
                <w:webHidden/>
              </w:rPr>
              <w:tab/>
            </w:r>
            <w:r>
              <w:rPr>
                <w:webHidden/>
              </w:rPr>
              <w:fldChar w:fldCharType="begin"/>
            </w:r>
            <w:r>
              <w:rPr>
                <w:webHidden/>
              </w:rPr>
              <w:instrText xml:space="preserve"> PAGEREF _Toc500883915 \h </w:instrText>
            </w:r>
            <w:r>
              <w:rPr>
                <w:webHidden/>
              </w:rPr>
            </w:r>
            <w:r>
              <w:rPr>
                <w:webHidden/>
              </w:rPr>
              <w:fldChar w:fldCharType="separate"/>
            </w:r>
            <w:r>
              <w:rPr>
                <w:webHidden/>
              </w:rPr>
              <w:t>29</w:t>
            </w:r>
            <w:r>
              <w:rPr>
                <w:webHidden/>
              </w:rPr>
              <w:fldChar w:fldCharType="end"/>
            </w:r>
          </w:hyperlink>
        </w:p>
        <w:p w14:paraId="7566B077" w14:textId="77777777" w:rsidR="00653064" w:rsidRDefault="00653064">
          <w:pPr>
            <w:pStyle w:val="TOC1"/>
            <w:rPr>
              <w:rFonts w:asciiTheme="minorHAnsi" w:eastAsiaTheme="minorEastAsia" w:hAnsiTheme="minorHAnsi" w:cstheme="minorBidi"/>
              <w:sz w:val="22"/>
              <w:szCs w:val="22"/>
            </w:rPr>
          </w:pPr>
          <w:hyperlink w:anchor="_Toc500883916" w:history="1">
            <w:r w:rsidRPr="00904F68">
              <w:rPr>
                <w:rStyle w:val="Hyperlink"/>
              </w:rPr>
              <w:t>Accessing the DTR UI</w:t>
            </w:r>
            <w:r>
              <w:rPr>
                <w:webHidden/>
              </w:rPr>
              <w:tab/>
            </w:r>
            <w:r>
              <w:rPr>
                <w:webHidden/>
              </w:rPr>
              <w:fldChar w:fldCharType="begin"/>
            </w:r>
            <w:r>
              <w:rPr>
                <w:webHidden/>
              </w:rPr>
              <w:instrText xml:space="preserve"> PAGEREF _Toc500883916 \h </w:instrText>
            </w:r>
            <w:r>
              <w:rPr>
                <w:webHidden/>
              </w:rPr>
            </w:r>
            <w:r>
              <w:rPr>
                <w:webHidden/>
              </w:rPr>
              <w:fldChar w:fldCharType="separate"/>
            </w:r>
            <w:r>
              <w:rPr>
                <w:webHidden/>
              </w:rPr>
              <w:t>30</w:t>
            </w:r>
            <w:r>
              <w:rPr>
                <w:webHidden/>
              </w:rPr>
              <w:fldChar w:fldCharType="end"/>
            </w:r>
          </w:hyperlink>
        </w:p>
        <w:p w14:paraId="7F8CB16C" w14:textId="77777777" w:rsidR="00653064" w:rsidRDefault="00653064">
          <w:pPr>
            <w:pStyle w:val="TOC1"/>
            <w:rPr>
              <w:rFonts w:asciiTheme="minorHAnsi" w:eastAsiaTheme="minorEastAsia" w:hAnsiTheme="minorHAnsi" w:cstheme="minorBidi"/>
              <w:sz w:val="22"/>
              <w:szCs w:val="22"/>
            </w:rPr>
          </w:pPr>
          <w:hyperlink w:anchor="_Toc500883917" w:history="1">
            <w:r w:rsidRPr="00904F68">
              <w:rPr>
                <w:rStyle w:val="Hyperlink"/>
              </w:rPr>
              <w:t>CloudBees Team Edition Solution</w:t>
            </w:r>
            <w:r>
              <w:rPr>
                <w:webHidden/>
              </w:rPr>
              <w:tab/>
            </w:r>
            <w:r>
              <w:rPr>
                <w:webHidden/>
              </w:rPr>
              <w:fldChar w:fldCharType="begin"/>
            </w:r>
            <w:r>
              <w:rPr>
                <w:webHidden/>
              </w:rPr>
              <w:instrText xml:space="preserve"> PAGEREF _Toc500883917 \h </w:instrText>
            </w:r>
            <w:r>
              <w:rPr>
                <w:webHidden/>
              </w:rPr>
            </w:r>
            <w:r>
              <w:rPr>
                <w:webHidden/>
              </w:rPr>
              <w:fldChar w:fldCharType="separate"/>
            </w:r>
            <w:r>
              <w:rPr>
                <w:webHidden/>
              </w:rPr>
              <w:t>33</w:t>
            </w:r>
            <w:r>
              <w:rPr>
                <w:webHidden/>
              </w:rPr>
              <w:fldChar w:fldCharType="end"/>
            </w:r>
          </w:hyperlink>
        </w:p>
        <w:p w14:paraId="537F8786" w14:textId="77777777" w:rsidR="00653064" w:rsidRDefault="00653064">
          <w:pPr>
            <w:pStyle w:val="TOC2"/>
            <w:rPr>
              <w:rFonts w:asciiTheme="minorHAnsi" w:eastAsiaTheme="minorEastAsia" w:hAnsiTheme="minorHAnsi" w:cstheme="minorBidi"/>
              <w:sz w:val="22"/>
              <w:szCs w:val="22"/>
            </w:rPr>
          </w:pPr>
          <w:hyperlink w:anchor="_Toc500883918" w:history="1">
            <w:r w:rsidRPr="00904F68">
              <w:rPr>
                <w:rStyle w:val="Hyperlink"/>
              </w:rPr>
              <w:t>Instance Administration for CloudBees Jenkins Solutions</w:t>
            </w:r>
            <w:r>
              <w:rPr>
                <w:webHidden/>
              </w:rPr>
              <w:tab/>
            </w:r>
            <w:r>
              <w:rPr>
                <w:webHidden/>
              </w:rPr>
              <w:fldChar w:fldCharType="begin"/>
            </w:r>
            <w:r>
              <w:rPr>
                <w:webHidden/>
              </w:rPr>
              <w:instrText xml:space="preserve"> PAGEREF _Toc500883918 \h </w:instrText>
            </w:r>
            <w:r>
              <w:rPr>
                <w:webHidden/>
              </w:rPr>
            </w:r>
            <w:r>
              <w:rPr>
                <w:webHidden/>
              </w:rPr>
              <w:fldChar w:fldCharType="separate"/>
            </w:r>
            <w:r>
              <w:rPr>
                <w:webHidden/>
              </w:rPr>
              <w:t>33</w:t>
            </w:r>
            <w:r>
              <w:rPr>
                <w:webHidden/>
              </w:rPr>
              <w:fldChar w:fldCharType="end"/>
            </w:r>
          </w:hyperlink>
        </w:p>
        <w:p w14:paraId="5E7F134B" w14:textId="77777777" w:rsidR="00653064" w:rsidRDefault="00653064">
          <w:pPr>
            <w:pStyle w:val="TOC2"/>
            <w:rPr>
              <w:rFonts w:asciiTheme="minorHAnsi" w:eastAsiaTheme="minorEastAsia" w:hAnsiTheme="minorHAnsi" w:cstheme="minorBidi"/>
              <w:sz w:val="22"/>
              <w:szCs w:val="22"/>
            </w:rPr>
          </w:pPr>
          <w:hyperlink w:anchor="_Toc500883919" w:history="1">
            <w:r w:rsidRPr="00904F68">
              <w:rPr>
                <w:rStyle w:val="Hyperlink"/>
              </w:rPr>
              <w:t>Building, testing, and deploying applications</w:t>
            </w:r>
            <w:r>
              <w:rPr>
                <w:webHidden/>
              </w:rPr>
              <w:tab/>
            </w:r>
            <w:r>
              <w:rPr>
                <w:webHidden/>
              </w:rPr>
              <w:fldChar w:fldCharType="begin"/>
            </w:r>
            <w:r>
              <w:rPr>
                <w:webHidden/>
              </w:rPr>
              <w:instrText xml:space="preserve"> PAGEREF _Toc500883919 \h </w:instrText>
            </w:r>
            <w:r>
              <w:rPr>
                <w:webHidden/>
              </w:rPr>
            </w:r>
            <w:r>
              <w:rPr>
                <w:webHidden/>
              </w:rPr>
              <w:fldChar w:fldCharType="separate"/>
            </w:r>
            <w:r>
              <w:rPr>
                <w:webHidden/>
              </w:rPr>
              <w:t>33</w:t>
            </w:r>
            <w:r>
              <w:rPr>
                <w:webHidden/>
              </w:rPr>
              <w:fldChar w:fldCharType="end"/>
            </w:r>
          </w:hyperlink>
        </w:p>
        <w:p w14:paraId="4C140880" w14:textId="77777777" w:rsidR="00653064" w:rsidRDefault="00653064">
          <w:pPr>
            <w:pStyle w:val="TOC2"/>
            <w:rPr>
              <w:rFonts w:asciiTheme="minorHAnsi" w:eastAsiaTheme="minorEastAsia" w:hAnsiTheme="minorHAnsi" w:cstheme="minorBidi"/>
              <w:sz w:val="22"/>
              <w:szCs w:val="22"/>
            </w:rPr>
          </w:pPr>
          <w:hyperlink w:anchor="_Toc500883920" w:history="1">
            <w:r w:rsidRPr="00904F68">
              <w:rPr>
                <w:rStyle w:val="Hyperlink"/>
              </w:rPr>
              <w:t>Accessing CloudBees Jenkins Team</w:t>
            </w:r>
            <w:r>
              <w:rPr>
                <w:webHidden/>
              </w:rPr>
              <w:tab/>
            </w:r>
            <w:r>
              <w:rPr>
                <w:webHidden/>
              </w:rPr>
              <w:fldChar w:fldCharType="begin"/>
            </w:r>
            <w:r>
              <w:rPr>
                <w:webHidden/>
              </w:rPr>
              <w:instrText xml:space="preserve"> PAGEREF _Toc500883920 \h </w:instrText>
            </w:r>
            <w:r>
              <w:rPr>
                <w:webHidden/>
              </w:rPr>
            </w:r>
            <w:r>
              <w:rPr>
                <w:webHidden/>
              </w:rPr>
              <w:fldChar w:fldCharType="separate"/>
            </w:r>
            <w:r>
              <w:rPr>
                <w:webHidden/>
              </w:rPr>
              <w:t>33</w:t>
            </w:r>
            <w:r>
              <w:rPr>
                <w:webHidden/>
              </w:rPr>
              <w:fldChar w:fldCharType="end"/>
            </w:r>
          </w:hyperlink>
        </w:p>
        <w:p w14:paraId="3796F1B0" w14:textId="77777777" w:rsidR="00653064" w:rsidRDefault="00653064">
          <w:pPr>
            <w:pStyle w:val="TOC1"/>
            <w:rPr>
              <w:rFonts w:asciiTheme="minorHAnsi" w:eastAsiaTheme="minorEastAsia" w:hAnsiTheme="minorHAnsi" w:cstheme="minorBidi"/>
              <w:sz w:val="22"/>
              <w:szCs w:val="22"/>
            </w:rPr>
          </w:pPr>
          <w:hyperlink w:anchor="_Toc500883921" w:history="1">
            <w:r w:rsidRPr="00904F68">
              <w:rPr>
                <w:rStyle w:val="Hyperlink"/>
              </w:rPr>
              <w:t>Container logs monitoring using ELK monitoring</w:t>
            </w:r>
            <w:r>
              <w:rPr>
                <w:webHidden/>
              </w:rPr>
              <w:tab/>
            </w:r>
            <w:r>
              <w:rPr>
                <w:webHidden/>
              </w:rPr>
              <w:fldChar w:fldCharType="begin"/>
            </w:r>
            <w:r>
              <w:rPr>
                <w:webHidden/>
              </w:rPr>
              <w:instrText xml:space="preserve"> PAGEREF _Toc500883921 \h </w:instrText>
            </w:r>
            <w:r>
              <w:rPr>
                <w:webHidden/>
              </w:rPr>
            </w:r>
            <w:r>
              <w:rPr>
                <w:webHidden/>
              </w:rPr>
              <w:fldChar w:fldCharType="separate"/>
            </w:r>
            <w:r>
              <w:rPr>
                <w:webHidden/>
              </w:rPr>
              <w:t>34</w:t>
            </w:r>
            <w:r>
              <w:rPr>
                <w:webHidden/>
              </w:rPr>
              <w:fldChar w:fldCharType="end"/>
            </w:r>
          </w:hyperlink>
        </w:p>
        <w:p w14:paraId="34C2C8F3" w14:textId="77777777" w:rsidR="00653064" w:rsidRDefault="00653064">
          <w:pPr>
            <w:pStyle w:val="TOC2"/>
            <w:rPr>
              <w:rFonts w:asciiTheme="minorHAnsi" w:eastAsiaTheme="minorEastAsia" w:hAnsiTheme="minorHAnsi" w:cstheme="minorBidi"/>
              <w:sz w:val="22"/>
              <w:szCs w:val="22"/>
            </w:rPr>
          </w:pPr>
          <w:hyperlink w:anchor="_Toc500883922" w:history="1">
            <w:r w:rsidRPr="00904F68">
              <w:rPr>
                <w:rStyle w:val="Hyperlink"/>
                <w:rFonts w:eastAsia="MetricHPE Light"/>
              </w:rPr>
              <w:t>ELK Stack</w:t>
            </w:r>
            <w:r>
              <w:rPr>
                <w:webHidden/>
              </w:rPr>
              <w:tab/>
            </w:r>
            <w:r>
              <w:rPr>
                <w:webHidden/>
              </w:rPr>
              <w:fldChar w:fldCharType="begin"/>
            </w:r>
            <w:r>
              <w:rPr>
                <w:webHidden/>
              </w:rPr>
              <w:instrText xml:space="preserve"> PAGEREF _Toc500883922 \h </w:instrText>
            </w:r>
            <w:r>
              <w:rPr>
                <w:webHidden/>
              </w:rPr>
            </w:r>
            <w:r>
              <w:rPr>
                <w:webHidden/>
              </w:rPr>
              <w:fldChar w:fldCharType="separate"/>
            </w:r>
            <w:r>
              <w:rPr>
                <w:webHidden/>
              </w:rPr>
              <w:t>34</w:t>
            </w:r>
            <w:r>
              <w:rPr>
                <w:webHidden/>
              </w:rPr>
              <w:fldChar w:fldCharType="end"/>
            </w:r>
          </w:hyperlink>
        </w:p>
        <w:p w14:paraId="2FA3EE37" w14:textId="77777777" w:rsidR="00653064" w:rsidRDefault="00653064">
          <w:pPr>
            <w:pStyle w:val="TOC2"/>
            <w:rPr>
              <w:rFonts w:asciiTheme="minorHAnsi" w:eastAsiaTheme="minorEastAsia" w:hAnsiTheme="minorHAnsi" w:cstheme="minorBidi"/>
              <w:sz w:val="22"/>
              <w:szCs w:val="22"/>
            </w:rPr>
          </w:pPr>
          <w:hyperlink w:anchor="_Toc500883923" w:history="1">
            <w:r w:rsidRPr="00904F68">
              <w:rPr>
                <w:rStyle w:val="Hyperlink"/>
              </w:rPr>
              <w:t>Log aggregation</w:t>
            </w:r>
            <w:r>
              <w:rPr>
                <w:webHidden/>
              </w:rPr>
              <w:tab/>
            </w:r>
            <w:r>
              <w:rPr>
                <w:webHidden/>
              </w:rPr>
              <w:fldChar w:fldCharType="begin"/>
            </w:r>
            <w:r>
              <w:rPr>
                <w:webHidden/>
              </w:rPr>
              <w:instrText xml:space="preserve"> PAGEREF _Toc500883923 \h </w:instrText>
            </w:r>
            <w:r>
              <w:rPr>
                <w:webHidden/>
              </w:rPr>
            </w:r>
            <w:r>
              <w:rPr>
                <w:webHidden/>
              </w:rPr>
              <w:fldChar w:fldCharType="separate"/>
            </w:r>
            <w:r>
              <w:rPr>
                <w:webHidden/>
              </w:rPr>
              <w:t>35</w:t>
            </w:r>
            <w:r>
              <w:rPr>
                <w:webHidden/>
              </w:rPr>
              <w:fldChar w:fldCharType="end"/>
            </w:r>
          </w:hyperlink>
        </w:p>
        <w:p w14:paraId="3EF688F3" w14:textId="77777777" w:rsidR="00653064" w:rsidRDefault="00653064">
          <w:pPr>
            <w:pStyle w:val="TOC2"/>
            <w:rPr>
              <w:rFonts w:asciiTheme="minorHAnsi" w:eastAsiaTheme="minorEastAsia" w:hAnsiTheme="minorHAnsi" w:cstheme="minorBidi"/>
              <w:sz w:val="22"/>
              <w:szCs w:val="22"/>
            </w:rPr>
          </w:pPr>
          <w:hyperlink w:anchor="_Toc500883924" w:history="1">
            <w:r w:rsidRPr="00904F68">
              <w:rPr>
                <w:rStyle w:val="Hyperlink"/>
              </w:rPr>
              <w:t>Data flow</w:t>
            </w:r>
            <w:r>
              <w:rPr>
                <w:webHidden/>
              </w:rPr>
              <w:tab/>
            </w:r>
            <w:r>
              <w:rPr>
                <w:webHidden/>
              </w:rPr>
              <w:fldChar w:fldCharType="begin"/>
            </w:r>
            <w:r>
              <w:rPr>
                <w:webHidden/>
              </w:rPr>
              <w:instrText xml:space="preserve"> PAGEREF _Toc500883924 \h </w:instrText>
            </w:r>
            <w:r>
              <w:rPr>
                <w:webHidden/>
              </w:rPr>
            </w:r>
            <w:r>
              <w:rPr>
                <w:webHidden/>
              </w:rPr>
              <w:fldChar w:fldCharType="separate"/>
            </w:r>
            <w:r>
              <w:rPr>
                <w:webHidden/>
              </w:rPr>
              <w:t>35</w:t>
            </w:r>
            <w:r>
              <w:rPr>
                <w:webHidden/>
              </w:rPr>
              <w:fldChar w:fldCharType="end"/>
            </w:r>
          </w:hyperlink>
        </w:p>
        <w:p w14:paraId="12F0AB5F" w14:textId="77777777" w:rsidR="00653064" w:rsidRDefault="00653064">
          <w:pPr>
            <w:pStyle w:val="TOC2"/>
            <w:rPr>
              <w:rFonts w:asciiTheme="minorHAnsi" w:eastAsiaTheme="minorEastAsia" w:hAnsiTheme="minorHAnsi" w:cstheme="minorBidi"/>
              <w:sz w:val="22"/>
              <w:szCs w:val="22"/>
            </w:rPr>
          </w:pPr>
          <w:hyperlink w:anchor="_Toc500883925" w:history="1">
            <w:r w:rsidRPr="00904F68">
              <w:rPr>
                <w:rStyle w:val="Hyperlink"/>
                <w:rFonts w:eastAsia="MetricHPE Light"/>
              </w:rPr>
              <w:t>Data visualization</w:t>
            </w:r>
            <w:r>
              <w:rPr>
                <w:webHidden/>
              </w:rPr>
              <w:tab/>
            </w:r>
            <w:r>
              <w:rPr>
                <w:webHidden/>
              </w:rPr>
              <w:fldChar w:fldCharType="begin"/>
            </w:r>
            <w:r>
              <w:rPr>
                <w:webHidden/>
              </w:rPr>
              <w:instrText xml:space="preserve"> PAGEREF _Toc500883925 \h </w:instrText>
            </w:r>
            <w:r>
              <w:rPr>
                <w:webHidden/>
              </w:rPr>
            </w:r>
            <w:r>
              <w:rPr>
                <w:webHidden/>
              </w:rPr>
              <w:fldChar w:fldCharType="separate"/>
            </w:r>
            <w:r>
              <w:rPr>
                <w:webHidden/>
              </w:rPr>
              <w:t>35</w:t>
            </w:r>
            <w:r>
              <w:rPr>
                <w:webHidden/>
              </w:rPr>
              <w:fldChar w:fldCharType="end"/>
            </w:r>
          </w:hyperlink>
        </w:p>
        <w:p w14:paraId="35EB0DDD" w14:textId="77777777" w:rsidR="00653064" w:rsidRDefault="00653064">
          <w:pPr>
            <w:pStyle w:val="TOC1"/>
            <w:rPr>
              <w:rFonts w:asciiTheme="minorHAnsi" w:eastAsiaTheme="minorEastAsia" w:hAnsiTheme="minorHAnsi" w:cstheme="minorBidi"/>
              <w:sz w:val="22"/>
              <w:szCs w:val="22"/>
            </w:rPr>
          </w:pPr>
          <w:hyperlink w:anchor="_Toc500883926" w:history="1">
            <w:r w:rsidRPr="00904F68">
              <w:rPr>
                <w:rStyle w:val="Hyperlink"/>
              </w:rPr>
              <w:t>Deploying the Play with Docker service</w:t>
            </w:r>
            <w:r>
              <w:rPr>
                <w:webHidden/>
              </w:rPr>
              <w:tab/>
            </w:r>
            <w:r>
              <w:rPr>
                <w:webHidden/>
              </w:rPr>
              <w:fldChar w:fldCharType="begin"/>
            </w:r>
            <w:r>
              <w:rPr>
                <w:webHidden/>
              </w:rPr>
              <w:instrText xml:space="preserve"> PAGEREF _Toc500883926 \h </w:instrText>
            </w:r>
            <w:r>
              <w:rPr>
                <w:webHidden/>
              </w:rPr>
            </w:r>
            <w:r>
              <w:rPr>
                <w:webHidden/>
              </w:rPr>
              <w:fldChar w:fldCharType="separate"/>
            </w:r>
            <w:r>
              <w:rPr>
                <w:webHidden/>
              </w:rPr>
              <w:t>36</w:t>
            </w:r>
            <w:r>
              <w:rPr>
                <w:webHidden/>
              </w:rPr>
              <w:fldChar w:fldCharType="end"/>
            </w:r>
          </w:hyperlink>
        </w:p>
        <w:p w14:paraId="157FB386" w14:textId="77777777" w:rsidR="00653064" w:rsidRDefault="00653064">
          <w:pPr>
            <w:pStyle w:val="TOC1"/>
            <w:rPr>
              <w:rFonts w:asciiTheme="minorHAnsi" w:eastAsiaTheme="minorEastAsia" w:hAnsiTheme="minorHAnsi" w:cstheme="minorBidi"/>
              <w:sz w:val="22"/>
              <w:szCs w:val="22"/>
            </w:rPr>
          </w:pPr>
          <w:hyperlink w:anchor="_Toc500883927" w:history="1">
            <w:r w:rsidRPr="00904F68">
              <w:rPr>
                <w:rStyle w:val="Hyperlink"/>
              </w:rPr>
              <w:t>Security considerations</w:t>
            </w:r>
            <w:r>
              <w:rPr>
                <w:webHidden/>
              </w:rPr>
              <w:tab/>
            </w:r>
            <w:r>
              <w:rPr>
                <w:webHidden/>
              </w:rPr>
              <w:fldChar w:fldCharType="begin"/>
            </w:r>
            <w:r>
              <w:rPr>
                <w:webHidden/>
              </w:rPr>
              <w:instrText xml:space="preserve"> PAGEREF _Toc500883927 \h </w:instrText>
            </w:r>
            <w:r>
              <w:rPr>
                <w:webHidden/>
              </w:rPr>
            </w:r>
            <w:r>
              <w:rPr>
                <w:webHidden/>
              </w:rPr>
              <w:fldChar w:fldCharType="separate"/>
            </w:r>
            <w:r>
              <w:rPr>
                <w:webHidden/>
              </w:rPr>
              <w:t>36</w:t>
            </w:r>
            <w:r>
              <w:rPr>
                <w:webHidden/>
              </w:rPr>
              <w:fldChar w:fldCharType="end"/>
            </w:r>
          </w:hyperlink>
        </w:p>
        <w:p w14:paraId="5F16E628" w14:textId="77777777" w:rsidR="00653064" w:rsidRDefault="00653064">
          <w:pPr>
            <w:pStyle w:val="TOC2"/>
            <w:rPr>
              <w:rFonts w:asciiTheme="minorHAnsi" w:eastAsiaTheme="minorEastAsia" w:hAnsiTheme="minorHAnsi" w:cstheme="minorBidi"/>
              <w:sz w:val="22"/>
              <w:szCs w:val="22"/>
            </w:rPr>
          </w:pPr>
          <w:hyperlink w:anchor="_Toc500883928" w:history="1">
            <w:r w:rsidRPr="00904F68">
              <w:rPr>
                <w:rStyle w:val="Hyperlink"/>
              </w:rPr>
              <w:t>Prevent tags from being overwritten</w:t>
            </w:r>
            <w:r>
              <w:rPr>
                <w:webHidden/>
              </w:rPr>
              <w:tab/>
            </w:r>
            <w:r>
              <w:rPr>
                <w:webHidden/>
              </w:rPr>
              <w:fldChar w:fldCharType="begin"/>
            </w:r>
            <w:r>
              <w:rPr>
                <w:webHidden/>
              </w:rPr>
              <w:instrText xml:space="preserve"> PAGEREF _Toc500883928 \h </w:instrText>
            </w:r>
            <w:r>
              <w:rPr>
                <w:webHidden/>
              </w:rPr>
            </w:r>
            <w:r>
              <w:rPr>
                <w:webHidden/>
              </w:rPr>
              <w:fldChar w:fldCharType="separate"/>
            </w:r>
            <w:r>
              <w:rPr>
                <w:webHidden/>
              </w:rPr>
              <w:t>36</w:t>
            </w:r>
            <w:r>
              <w:rPr>
                <w:webHidden/>
              </w:rPr>
              <w:fldChar w:fldCharType="end"/>
            </w:r>
          </w:hyperlink>
        </w:p>
        <w:p w14:paraId="0C887B81" w14:textId="77777777" w:rsidR="00653064" w:rsidRDefault="00653064">
          <w:pPr>
            <w:pStyle w:val="TOC2"/>
            <w:rPr>
              <w:rFonts w:asciiTheme="minorHAnsi" w:eastAsiaTheme="minorEastAsia" w:hAnsiTheme="minorHAnsi" w:cstheme="minorBidi"/>
              <w:sz w:val="22"/>
              <w:szCs w:val="22"/>
            </w:rPr>
          </w:pPr>
          <w:hyperlink w:anchor="_Toc500883929" w:history="1">
            <w:r w:rsidRPr="00904F68">
              <w:rPr>
                <w:rStyle w:val="Hyperlink"/>
              </w:rPr>
              <w:t>Isolate swarm nodes to a specific team</w:t>
            </w:r>
            <w:r>
              <w:rPr>
                <w:webHidden/>
              </w:rPr>
              <w:tab/>
            </w:r>
            <w:r>
              <w:rPr>
                <w:webHidden/>
              </w:rPr>
              <w:fldChar w:fldCharType="begin"/>
            </w:r>
            <w:r>
              <w:rPr>
                <w:webHidden/>
              </w:rPr>
              <w:instrText xml:space="preserve"> PAGEREF _Toc500883929 \h </w:instrText>
            </w:r>
            <w:r>
              <w:rPr>
                <w:webHidden/>
              </w:rPr>
            </w:r>
            <w:r>
              <w:rPr>
                <w:webHidden/>
              </w:rPr>
              <w:fldChar w:fldCharType="separate"/>
            </w:r>
            <w:r>
              <w:rPr>
                <w:webHidden/>
              </w:rPr>
              <w:t>37</w:t>
            </w:r>
            <w:r>
              <w:rPr>
                <w:webHidden/>
              </w:rPr>
              <w:fldChar w:fldCharType="end"/>
            </w:r>
          </w:hyperlink>
        </w:p>
        <w:p w14:paraId="6AF6B7B6" w14:textId="77777777" w:rsidR="00653064" w:rsidRDefault="00653064">
          <w:pPr>
            <w:pStyle w:val="TOC1"/>
            <w:rPr>
              <w:rFonts w:asciiTheme="minorHAnsi" w:eastAsiaTheme="minorEastAsia" w:hAnsiTheme="minorHAnsi" w:cstheme="minorBidi"/>
              <w:sz w:val="22"/>
              <w:szCs w:val="22"/>
            </w:rPr>
          </w:pPr>
          <w:hyperlink w:anchor="_Toc500883930" w:history="1">
            <w:r w:rsidRPr="00904F68">
              <w:rPr>
                <w:rStyle w:val="Hyperlink"/>
              </w:rPr>
              <w:t>Solution lifecycle management</w:t>
            </w:r>
            <w:r>
              <w:rPr>
                <w:webHidden/>
              </w:rPr>
              <w:tab/>
            </w:r>
            <w:r>
              <w:rPr>
                <w:webHidden/>
              </w:rPr>
              <w:fldChar w:fldCharType="begin"/>
            </w:r>
            <w:r>
              <w:rPr>
                <w:webHidden/>
              </w:rPr>
              <w:instrText xml:space="preserve"> PAGEREF _Toc500883930 \h </w:instrText>
            </w:r>
            <w:r>
              <w:rPr>
                <w:webHidden/>
              </w:rPr>
            </w:r>
            <w:r>
              <w:rPr>
                <w:webHidden/>
              </w:rPr>
              <w:fldChar w:fldCharType="separate"/>
            </w:r>
            <w:r>
              <w:rPr>
                <w:webHidden/>
              </w:rPr>
              <w:t>38</w:t>
            </w:r>
            <w:r>
              <w:rPr>
                <w:webHidden/>
              </w:rPr>
              <w:fldChar w:fldCharType="end"/>
            </w:r>
          </w:hyperlink>
        </w:p>
        <w:p w14:paraId="15F2B5A2" w14:textId="77777777" w:rsidR="00653064" w:rsidRDefault="00653064">
          <w:pPr>
            <w:pStyle w:val="TOC2"/>
            <w:rPr>
              <w:rFonts w:asciiTheme="minorHAnsi" w:eastAsiaTheme="minorEastAsia" w:hAnsiTheme="minorHAnsi" w:cstheme="minorBidi"/>
              <w:sz w:val="22"/>
              <w:szCs w:val="22"/>
            </w:rPr>
          </w:pPr>
          <w:hyperlink w:anchor="_Toc500883931" w:history="1">
            <w:r w:rsidRPr="00904F68">
              <w:rPr>
                <w:rStyle w:val="Hyperlink"/>
              </w:rPr>
              <w:t>Introduction</w:t>
            </w:r>
            <w:r>
              <w:rPr>
                <w:webHidden/>
              </w:rPr>
              <w:tab/>
            </w:r>
            <w:r>
              <w:rPr>
                <w:webHidden/>
              </w:rPr>
              <w:fldChar w:fldCharType="begin"/>
            </w:r>
            <w:r>
              <w:rPr>
                <w:webHidden/>
              </w:rPr>
              <w:instrText xml:space="preserve"> PAGEREF _Toc500883931 \h </w:instrText>
            </w:r>
            <w:r>
              <w:rPr>
                <w:webHidden/>
              </w:rPr>
            </w:r>
            <w:r>
              <w:rPr>
                <w:webHidden/>
              </w:rPr>
              <w:fldChar w:fldCharType="separate"/>
            </w:r>
            <w:r>
              <w:rPr>
                <w:webHidden/>
              </w:rPr>
              <w:t>38</w:t>
            </w:r>
            <w:r>
              <w:rPr>
                <w:webHidden/>
              </w:rPr>
              <w:fldChar w:fldCharType="end"/>
            </w:r>
          </w:hyperlink>
        </w:p>
        <w:p w14:paraId="1B2ECCB7" w14:textId="77777777" w:rsidR="00653064" w:rsidRDefault="00653064">
          <w:pPr>
            <w:pStyle w:val="TOC2"/>
            <w:rPr>
              <w:rFonts w:asciiTheme="minorHAnsi" w:eastAsiaTheme="minorEastAsia" w:hAnsiTheme="minorHAnsi" w:cstheme="minorBidi"/>
              <w:sz w:val="22"/>
              <w:szCs w:val="22"/>
            </w:rPr>
          </w:pPr>
          <w:hyperlink w:anchor="_Toc500883932" w:history="1">
            <w:r w:rsidRPr="00904F68">
              <w:rPr>
                <w:rStyle w:val="Hyperlink"/>
              </w:rPr>
              <w:t>HPE SimpliVity environment</w:t>
            </w:r>
            <w:r>
              <w:rPr>
                <w:webHidden/>
              </w:rPr>
              <w:tab/>
            </w:r>
            <w:r>
              <w:rPr>
                <w:webHidden/>
              </w:rPr>
              <w:fldChar w:fldCharType="begin"/>
            </w:r>
            <w:r>
              <w:rPr>
                <w:webHidden/>
              </w:rPr>
              <w:instrText xml:space="preserve"> PAGEREF _Toc500883932 \h </w:instrText>
            </w:r>
            <w:r>
              <w:rPr>
                <w:webHidden/>
              </w:rPr>
            </w:r>
            <w:r>
              <w:rPr>
                <w:webHidden/>
              </w:rPr>
              <w:fldChar w:fldCharType="separate"/>
            </w:r>
            <w:r>
              <w:rPr>
                <w:webHidden/>
              </w:rPr>
              <w:t>39</w:t>
            </w:r>
            <w:r>
              <w:rPr>
                <w:webHidden/>
              </w:rPr>
              <w:fldChar w:fldCharType="end"/>
            </w:r>
          </w:hyperlink>
        </w:p>
        <w:p w14:paraId="6D70392E" w14:textId="77777777" w:rsidR="00653064" w:rsidRDefault="00653064">
          <w:pPr>
            <w:pStyle w:val="TOC2"/>
            <w:rPr>
              <w:rFonts w:asciiTheme="minorHAnsi" w:eastAsiaTheme="minorEastAsia" w:hAnsiTheme="minorHAnsi" w:cstheme="minorBidi"/>
              <w:sz w:val="22"/>
              <w:szCs w:val="22"/>
            </w:rPr>
          </w:pPr>
          <w:hyperlink w:anchor="_Toc500883933" w:history="1">
            <w:r w:rsidRPr="00904F68">
              <w:rPr>
                <w:rStyle w:val="Hyperlink"/>
              </w:rPr>
              <w:t>vSphere Docker Volume Service plug-in</w:t>
            </w:r>
            <w:r>
              <w:rPr>
                <w:webHidden/>
              </w:rPr>
              <w:tab/>
            </w:r>
            <w:r>
              <w:rPr>
                <w:webHidden/>
              </w:rPr>
              <w:fldChar w:fldCharType="begin"/>
            </w:r>
            <w:r>
              <w:rPr>
                <w:webHidden/>
              </w:rPr>
              <w:instrText xml:space="preserve"> PAGEREF _Toc500883933 \h </w:instrText>
            </w:r>
            <w:r>
              <w:rPr>
                <w:webHidden/>
              </w:rPr>
            </w:r>
            <w:r>
              <w:rPr>
                <w:webHidden/>
              </w:rPr>
              <w:fldChar w:fldCharType="separate"/>
            </w:r>
            <w:r>
              <w:rPr>
                <w:webHidden/>
              </w:rPr>
              <w:t>39</w:t>
            </w:r>
            <w:r>
              <w:rPr>
                <w:webHidden/>
              </w:rPr>
              <w:fldChar w:fldCharType="end"/>
            </w:r>
          </w:hyperlink>
        </w:p>
        <w:p w14:paraId="054E9C77" w14:textId="77777777" w:rsidR="00653064" w:rsidRDefault="00653064">
          <w:pPr>
            <w:pStyle w:val="TOC2"/>
            <w:rPr>
              <w:rFonts w:asciiTheme="minorHAnsi" w:eastAsiaTheme="minorEastAsia" w:hAnsiTheme="minorHAnsi" w:cstheme="minorBidi"/>
              <w:sz w:val="22"/>
              <w:szCs w:val="22"/>
            </w:rPr>
          </w:pPr>
          <w:hyperlink w:anchor="_Toc500883934" w:history="1">
            <w:r w:rsidRPr="00904F68">
              <w:rPr>
                <w:rStyle w:val="Hyperlink"/>
              </w:rPr>
              <w:t>Red Hat Enterprise Linux operating system</w:t>
            </w:r>
            <w:r>
              <w:rPr>
                <w:webHidden/>
              </w:rPr>
              <w:tab/>
            </w:r>
            <w:r>
              <w:rPr>
                <w:webHidden/>
              </w:rPr>
              <w:fldChar w:fldCharType="begin"/>
            </w:r>
            <w:r>
              <w:rPr>
                <w:webHidden/>
              </w:rPr>
              <w:instrText xml:space="preserve"> PAGEREF _Toc500883934 \h </w:instrText>
            </w:r>
            <w:r>
              <w:rPr>
                <w:webHidden/>
              </w:rPr>
            </w:r>
            <w:r>
              <w:rPr>
                <w:webHidden/>
              </w:rPr>
              <w:fldChar w:fldCharType="separate"/>
            </w:r>
            <w:r>
              <w:rPr>
                <w:webHidden/>
              </w:rPr>
              <w:t>40</w:t>
            </w:r>
            <w:r>
              <w:rPr>
                <w:webHidden/>
              </w:rPr>
              <w:fldChar w:fldCharType="end"/>
            </w:r>
          </w:hyperlink>
        </w:p>
        <w:p w14:paraId="33D5335C" w14:textId="77777777" w:rsidR="00653064" w:rsidRDefault="00653064">
          <w:pPr>
            <w:pStyle w:val="TOC2"/>
            <w:rPr>
              <w:rFonts w:asciiTheme="minorHAnsi" w:eastAsiaTheme="minorEastAsia" w:hAnsiTheme="minorHAnsi" w:cstheme="minorBidi"/>
              <w:sz w:val="22"/>
              <w:szCs w:val="22"/>
            </w:rPr>
          </w:pPr>
          <w:hyperlink w:anchor="_Toc500883935" w:history="1">
            <w:r w:rsidRPr="00904F68">
              <w:rPr>
                <w:rStyle w:val="Hyperlink"/>
              </w:rPr>
              <w:t>Docker EE environment</w:t>
            </w:r>
            <w:r>
              <w:rPr>
                <w:webHidden/>
              </w:rPr>
              <w:tab/>
            </w:r>
            <w:r>
              <w:rPr>
                <w:webHidden/>
              </w:rPr>
              <w:fldChar w:fldCharType="begin"/>
            </w:r>
            <w:r>
              <w:rPr>
                <w:webHidden/>
              </w:rPr>
              <w:instrText xml:space="preserve"> PAGEREF _Toc500883935 \h </w:instrText>
            </w:r>
            <w:r>
              <w:rPr>
                <w:webHidden/>
              </w:rPr>
            </w:r>
            <w:r>
              <w:rPr>
                <w:webHidden/>
              </w:rPr>
              <w:fldChar w:fldCharType="separate"/>
            </w:r>
            <w:r>
              <w:rPr>
                <w:webHidden/>
              </w:rPr>
              <w:t>40</w:t>
            </w:r>
            <w:r>
              <w:rPr>
                <w:webHidden/>
              </w:rPr>
              <w:fldChar w:fldCharType="end"/>
            </w:r>
          </w:hyperlink>
        </w:p>
        <w:p w14:paraId="152017C2" w14:textId="77777777" w:rsidR="00653064" w:rsidRDefault="00653064">
          <w:pPr>
            <w:pStyle w:val="TOC1"/>
            <w:rPr>
              <w:rFonts w:asciiTheme="minorHAnsi" w:eastAsiaTheme="minorEastAsia" w:hAnsiTheme="minorHAnsi" w:cstheme="minorBidi"/>
              <w:sz w:val="22"/>
              <w:szCs w:val="22"/>
            </w:rPr>
          </w:pPr>
          <w:hyperlink w:anchor="_Toc500883936" w:history="1">
            <w:r w:rsidRPr="00904F68">
              <w:rPr>
                <w:rStyle w:val="Hyperlink"/>
              </w:rPr>
              <w:t>Appendix A: Bill of Materials</w:t>
            </w:r>
            <w:r>
              <w:rPr>
                <w:webHidden/>
              </w:rPr>
              <w:tab/>
            </w:r>
            <w:r>
              <w:rPr>
                <w:webHidden/>
              </w:rPr>
              <w:fldChar w:fldCharType="begin"/>
            </w:r>
            <w:r>
              <w:rPr>
                <w:webHidden/>
              </w:rPr>
              <w:instrText xml:space="preserve"> PAGEREF _Toc500883936 \h </w:instrText>
            </w:r>
            <w:r>
              <w:rPr>
                <w:webHidden/>
              </w:rPr>
            </w:r>
            <w:r>
              <w:rPr>
                <w:webHidden/>
              </w:rPr>
              <w:fldChar w:fldCharType="separate"/>
            </w:r>
            <w:r>
              <w:rPr>
                <w:webHidden/>
              </w:rPr>
              <w:t>42</w:t>
            </w:r>
            <w:r>
              <w:rPr>
                <w:webHidden/>
              </w:rPr>
              <w:fldChar w:fldCharType="end"/>
            </w:r>
          </w:hyperlink>
        </w:p>
        <w:p w14:paraId="0B3C1DF5" w14:textId="77777777" w:rsidR="00653064" w:rsidRDefault="00653064">
          <w:pPr>
            <w:pStyle w:val="TOC1"/>
            <w:rPr>
              <w:rFonts w:asciiTheme="minorHAnsi" w:eastAsiaTheme="minorEastAsia" w:hAnsiTheme="minorHAnsi" w:cstheme="minorBidi"/>
              <w:sz w:val="22"/>
              <w:szCs w:val="22"/>
            </w:rPr>
          </w:pPr>
          <w:hyperlink w:anchor="_Toc500883937" w:history="1">
            <w:r w:rsidRPr="00904F68">
              <w:rPr>
                <w:rStyle w:val="Hyperlink"/>
              </w:rPr>
              <w:t>Appendix B: CloudBees Team Edition configuration</w:t>
            </w:r>
            <w:r>
              <w:rPr>
                <w:webHidden/>
              </w:rPr>
              <w:tab/>
            </w:r>
            <w:r>
              <w:rPr>
                <w:webHidden/>
              </w:rPr>
              <w:fldChar w:fldCharType="begin"/>
            </w:r>
            <w:r>
              <w:rPr>
                <w:webHidden/>
              </w:rPr>
              <w:instrText xml:space="preserve"> PAGEREF _Toc500883937 \h </w:instrText>
            </w:r>
            <w:r>
              <w:rPr>
                <w:webHidden/>
              </w:rPr>
            </w:r>
            <w:r>
              <w:rPr>
                <w:webHidden/>
              </w:rPr>
              <w:fldChar w:fldCharType="separate"/>
            </w:r>
            <w:r>
              <w:rPr>
                <w:webHidden/>
              </w:rPr>
              <w:t>43</w:t>
            </w:r>
            <w:r>
              <w:rPr>
                <w:webHidden/>
              </w:rPr>
              <w:fldChar w:fldCharType="end"/>
            </w:r>
          </w:hyperlink>
        </w:p>
        <w:p w14:paraId="1C56077D" w14:textId="77777777" w:rsidR="00653064" w:rsidRDefault="00653064">
          <w:pPr>
            <w:pStyle w:val="TOC1"/>
            <w:rPr>
              <w:rFonts w:asciiTheme="minorHAnsi" w:eastAsiaTheme="minorEastAsia" w:hAnsiTheme="minorHAnsi" w:cstheme="minorBidi"/>
              <w:sz w:val="22"/>
              <w:szCs w:val="22"/>
            </w:rPr>
          </w:pPr>
          <w:hyperlink w:anchor="_Toc500883938" w:history="1">
            <w:r w:rsidRPr="00904F68">
              <w:rPr>
                <w:rStyle w:val="Hyperlink"/>
              </w:rPr>
              <w:t>Appendix C: ELK Stack Deployment workflow</w:t>
            </w:r>
            <w:r>
              <w:rPr>
                <w:webHidden/>
              </w:rPr>
              <w:tab/>
            </w:r>
            <w:r>
              <w:rPr>
                <w:webHidden/>
              </w:rPr>
              <w:fldChar w:fldCharType="begin"/>
            </w:r>
            <w:r>
              <w:rPr>
                <w:webHidden/>
              </w:rPr>
              <w:instrText xml:space="preserve"> PAGEREF _Toc500883938 \h </w:instrText>
            </w:r>
            <w:r>
              <w:rPr>
                <w:webHidden/>
              </w:rPr>
            </w:r>
            <w:r>
              <w:rPr>
                <w:webHidden/>
              </w:rPr>
              <w:fldChar w:fldCharType="separate"/>
            </w:r>
            <w:r>
              <w:rPr>
                <w:webHidden/>
              </w:rPr>
              <w:t>45</w:t>
            </w:r>
            <w:r>
              <w:rPr>
                <w:webHidden/>
              </w:rPr>
              <w:fldChar w:fldCharType="end"/>
            </w:r>
          </w:hyperlink>
        </w:p>
        <w:p w14:paraId="2B6A04D4" w14:textId="77777777" w:rsidR="00653064" w:rsidRDefault="00653064">
          <w:pPr>
            <w:pStyle w:val="TOC2"/>
            <w:rPr>
              <w:rFonts w:asciiTheme="minorHAnsi" w:eastAsiaTheme="minorEastAsia" w:hAnsiTheme="minorHAnsi" w:cstheme="minorBidi"/>
              <w:sz w:val="22"/>
              <w:szCs w:val="22"/>
            </w:rPr>
          </w:pPr>
          <w:hyperlink w:anchor="_Toc500883939" w:history="1">
            <w:r w:rsidRPr="00904F68">
              <w:rPr>
                <w:rStyle w:val="Hyperlink"/>
              </w:rPr>
              <w:t>Kibana configuration</w:t>
            </w:r>
            <w:r>
              <w:rPr>
                <w:webHidden/>
              </w:rPr>
              <w:tab/>
            </w:r>
            <w:r>
              <w:rPr>
                <w:webHidden/>
              </w:rPr>
              <w:fldChar w:fldCharType="begin"/>
            </w:r>
            <w:r>
              <w:rPr>
                <w:webHidden/>
              </w:rPr>
              <w:instrText xml:space="preserve"> PAGEREF _Toc500883939 \h </w:instrText>
            </w:r>
            <w:r>
              <w:rPr>
                <w:webHidden/>
              </w:rPr>
            </w:r>
            <w:r>
              <w:rPr>
                <w:webHidden/>
              </w:rPr>
              <w:fldChar w:fldCharType="separate"/>
            </w:r>
            <w:r>
              <w:rPr>
                <w:webHidden/>
              </w:rPr>
              <w:t>45</w:t>
            </w:r>
            <w:r>
              <w:rPr>
                <w:webHidden/>
              </w:rPr>
              <w:fldChar w:fldCharType="end"/>
            </w:r>
          </w:hyperlink>
        </w:p>
        <w:p w14:paraId="1D47F842" w14:textId="77777777" w:rsidR="00653064" w:rsidRDefault="00653064">
          <w:pPr>
            <w:pStyle w:val="TOC1"/>
            <w:rPr>
              <w:rFonts w:asciiTheme="minorHAnsi" w:eastAsiaTheme="minorEastAsia" w:hAnsiTheme="minorHAnsi" w:cstheme="minorBidi"/>
              <w:sz w:val="22"/>
              <w:szCs w:val="22"/>
            </w:rPr>
          </w:pPr>
          <w:hyperlink w:anchor="_Toc500883940" w:history="1">
            <w:r w:rsidRPr="00904F68">
              <w:rPr>
                <w:rStyle w:val="Hyperlink"/>
              </w:rPr>
              <w:t>Appendix D: Play with Docker Customization and Installation</w:t>
            </w:r>
            <w:r>
              <w:rPr>
                <w:webHidden/>
              </w:rPr>
              <w:tab/>
            </w:r>
            <w:r>
              <w:rPr>
                <w:webHidden/>
              </w:rPr>
              <w:fldChar w:fldCharType="begin"/>
            </w:r>
            <w:r>
              <w:rPr>
                <w:webHidden/>
              </w:rPr>
              <w:instrText xml:space="preserve"> PAGEREF _Toc500883940 \h </w:instrText>
            </w:r>
            <w:r>
              <w:rPr>
                <w:webHidden/>
              </w:rPr>
            </w:r>
            <w:r>
              <w:rPr>
                <w:webHidden/>
              </w:rPr>
              <w:fldChar w:fldCharType="separate"/>
            </w:r>
            <w:r>
              <w:rPr>
                <w:webHidden/>
              </w:rPr>
              <w:t>47</w:t>
            </w:r>
            <w:r>
              <w:rPr>
                <w:webHidden/>
              </w:rPr>
              <w:fldChar w:fldCharType="end"/>
            </w:r>
          </w:hyperlink>
        </w:p>
        <w:p w14:paraId="6D0BBB24" w14:textId="77777777" w:rsidR="00653064" w:rsidRDefault="00653064">
          <w:pPr>
            <w:pStyle w:val="TOC1"/>
            <w:rPr>
              <w:rFonts w:asciiTheme="minorHAnsi" w:eastAsiaTheme="minorEastAsia" w:hAnsiTheme="minorHAnsi" w:cstheme="minorBidi"/>
              <w:sz w:val="22"/>
              <w:szCs w:val="22"/>
            </w:rPr>
          </w:pPr>
          <w:hyperlink w:anchor="_Toc500883941" w:history="1">
            <w:r w:rsidRPr="00904F68">
              <w:rPr>
                <w:rStyle w:val="Hyperlink"/>
              </w:rPr>
              <w:t>Resources and additional links</w:t>
            </w:r>
            <w:r>
              <w:rPr>
                <w:webHidden/>
              </w:rPr>
              <w:tab/>
            </w:r>
            <w:r>
              <w:rPr>
                <w:webHidden/>
              </w:rPr>
              <w:fldChar w:fldCharType="begin"/>
            </w:r>
            <w:r>
              <w:rPr>
                <w:webHidden/>
              </w:rPr>
              <w:instrText xml:space="preserve"> PAGEREF _Toc500883941 \h </w:instrText>
            </w:r>
            <w:r>
              <w:rPr>
                <w:webHidden/>
              </w:rPr>
            </w:r>
            <w:r>
              <w:rPr>
                <w:webHidden/>
              </w:rPr>
              <w:fldChar w:fldCharType="separate"/>
            </w:r>
            <w:r>
              <w:rPr>
                <w:webHidden/>
              </w:rPr>
              <w:t>49</w:t>
            </w:r>
            <w:r>
              <w:rPr>
                <w:webHidden/>
              </w:rPr>
              <w:fldChar w:fldCharType="end"/>
            </w:r>
          </w:hyperlink>
        </w:p>
        <w:p w14:paraId="16611A7E" w14:textId="77777777" w:rsidR="001D531A" w:rsidRPr="005E4E70" w:rsidRDefault="001D531A" w:rsidP="001D531A">
          <w:r w:rsidRPr="005E4E70">
            <w:rPr>
              <w:rFonts w:ascii="Metric Bold" w:hAnsi="Metric Bold"/>
            </w:rPr>
            <w:fldChar w:fldCharType="end"/>
          </w:r>
        </w:p>
      </w:sdtContent>
    </w:sdt>
    <w:p w14:paraId="26420CC2" w14:textId="77777777" w:rsidR="00A57997" w:rsidRPr="005E4E70" w:rsidRDefault="00A57997" w:rsidP="001D531A">
      <w:pPr>
        <w:pStyle w:val="CoverSubtitle"/>
        <w:spacing w:after="0" w:line="240" w:lineRule="auto"/>
        <w:ind w:left="0" w:right="1440"/>
        <w:rPr>
          <w:rStyle w:val="CoverDocumentType10ptChar"/>
        </w:rPr>
      </w:pPr>
    </w:p>
    <w:p w14:paraId="574A66CA" w14:textId="77777777" w:rsidR="006F0BC3" w:rsidRPr="005E4E70" w:rsidRDefault="006F0BC3" w:rsidP="00692EC8">
      <w:pPr>
        <w:sectPr w:rsidR="006F0BC3" w:rsidRPr="005E4E70" w:rsidSect="00216DA1">
          <w:headerReference w:type="even" r:id="rId15"/>
          <w:headerReference w:type="default" r:id="rId16"/>
          <w:footerReference w:type="even" r:id="rId17"/>
          <w:footerReference w:type="default" r:id="rId18"/>
          <w:headerReference w:type="first" r:id="rId19"/>
          <w:pgSz w:w="12240" w:h="15840" w:code="1"/>
          <w:pgMar w:top="1800" w:right="720" w:bottom="720" w:left="720" w:header="360" w:footer="864" w:gutter="0"/>
          <w:pgNumType w:start="1"/>
          <w:cols w:space="720"/>
          <w:formProt w:val="0"/>
          <w:noEndnote/>
          <w:titlePg/>
          <w:docGrid w:linePitch="245"/>
        </w:sectPr>
      </w:pPr>
      <w:bookmarkStart w:id="9" w:name="_GoBack"/>
      <w:bookmarkEnd w:id="9"/>
    </w:p>
    <w:p w14:paraId="5C563F81" w14:textId="77777777" w:rsidR="00981E5B" w:rsidRDefault="00C515C8" w:rsidP="00981E5B">
      <w:pPr>
        <w:pStyle w:val="Heading1"/>
      </w:pPr>
      <w:bookmarkStart w:id="10" w:name="_Toc421625775"/>
      <w:bookmarkStart w:id="11" w:name="_Toc421627397"/>
      <w:bookmarkStart w:id="12" w:name="_Toc428945772"/>
      <w:bookmarkStart w:id="13" w:name="_Toc323643100"/>
      <w:bookmarkStart w:id="14" w:name="_Toc500883875"/>
      <w:r>
        <w:lastRenderedPageBreak/>
        <w:t>Introduction</w:t>
      </w:r>
      <w:bookmarkEnd w:id="14"/>
    </w:p>
    <w:p w14:paraId="73CF15D2" w14:textId="1625BF26" w:rsidR="00BA4B0B" w:rsidRPr="005623D2" w:rsidDel="00F167ED" w:rsidRDefault="00452EC5" w:rsidP="3860C5E2">
      <w:pPr>
        <w:pStyle w:val="BodyTextMetricLight10pt"/>
        <w:rPr>
          <w:ins w:id="15" w:author="Moynihan, Nick" w:date="2017-08-23T16:18:00Z"/>
          <w:del w:id="16" w:author="Leung, Ka Wai (CDI)" w:date="2017-10-19T16:06:00Z"/>
        </w:rPr>
      </w:pPr>
      <w:r>
        <w:t xml:space="preserve">HPE </w:t>
      </w:r>
      <w:del w:id="17" w:author="Leung, Ka Wai (CDI)" w:date="2017-10-19T16:06:00Z">
        <w:r w:rsidR="00BA4B0B" w:rsidRPr="005623D2" w:rsidDel="00F167ED">
          <w:delText xml:space="preserve">This document describes </w:delText>
        </w:r>
        <w:r w:rsidR="006D2BD2" w:rsidRPr="005623D2" w:rsidDel="00F167ED">
          <w:delText xml:space="preserve">the </w:delText>
        </w:r>
        <w:r w:rsidR="00CD3CF4" w:rsidRPr="005623D2" w:rsidDel="00F167ED">
          <w:delText>Development</w:delText>
        </w:r>
        <w:r w:rsidR="006D2BD2" w:rsidRPr="005623D2" w:rsidDel="00F167ED">
          <w:delText xml:space="preserve"> side of a SimpliV</w:delText>
        </w:r>
        <w:r w:rsidR="00BA4B0B" w:rsidRPr="005623D2" w:rsidDel="00F167ED">
          <w:delText xml:space="preserve">ity DevOps environment using Docker </w:delText>
        </w:r>
        <w:r w:rsidR="00AB07D3" w:rsidRPr="005623D2" w:rsidDel="00F167ED">
          <w:delText>Enterprise Edition</w:delText>
        </w:r>
        <w:r w:rsidR="00BA4B0B" w:rsidRPr="005623D2" w:rsidDel="00F167ED">
          <w:delText>. It describes how to automate the provisioning of the environment using a set of Ansible playbooks. It also outlines a set of manual steps to harden, secure and audit the overall status of the system</w:delText>
        </w:r>
        <w:commentRangeStart w:id="18"/>
        <w:r w:rsidR="00BA4B0B" w:rsidRPr="005623D2" w:rsidDel="00F167ED">
          <w:delText xml:space="preserve">. A corresponding document </w:delText>
        </w:r>
        <w:r w:rsidR="002773A6" w:rsidRPr="005623D2" w:rsidDel="00F167ED">
          <w:delText>focused on</w:delText>
        </w:r>
        <w:r w:rsidR="00BA4B0B" w:rsidRPr="3860C5E2" w:rsidDel="00F167ED">
          <w:delText xml:space="preserve"> </w:delText>
        </w:r>
        <w:r w:rsidR="002773A6" w:rsidRPr="005623D2" w:rsidDel="00F167ED">
          <w:delText>setting up a</w:delText>
        </w:r>
        <w:r w:rsidR="00CD3CF4" w:rsidRPr="005623D2" w:rsidDel="00F167ED">
          <w:delText>n</w:delText>
        </w:r>
        <w:r w:rsidR="002773A6" w:rsidRPr="3860C5E2" w:rsidDel="00F167ED">
          <w:delText xml:space="preserve"> </w:delText>
        </w:r>
        <w:r w:rsidR="00CD3CF4" w:rsidRPr="005623D2" w:rsidDel="00F167ED">
          <w:delText>Operations</w:delText>
        </w:r>
      </w:del>
      <w:ins w:id="19" w:author="Moynihan, Nick" w:date="2017-08-23T16:19:00Z">
        <w:del w:id="20" w:author="Leung, Ka Wai (CDI)" w:date="2017-10-19T16:06:00Z">
          <w:r w:rsidR="005623D2" w:rsidRPr="005623D2" w:rsidDel="00F167ED">
            <w:delText xml:space="preserve">OPS or Operations </w:delText>
          </w:r>
        </w:del>
      </w:ins>
      <w:del w:id="21" w:author="Leung, Ka Wai (CDI)" w:date="2017-10-19T16:06:00Z">
        <w:r w:rsidR="00CD3CF4" w:rsidRPr="005623D2" w:rsidDel="00F167ED">
          <w:delText xml:space="preserve"> </w:delText>
        </w:r>
        <w:r w:rsidR="002773A6" w:rsidRPr="005623D2" w:rsidDel="00F167ED">
          <w:delText>environment</w:delText>
        </w:r>
        <w:r w:rsidR="00BA4B0B" w:rsidRPr="3860C5E2" w:rsidDel="00F167ED">
          <w:delText xml:space="preserve"> </w:delText>
        </w:r>
        <w:r w:rsidR="002773A6" w:rsidRPr="005623D2" w:rsidDel="00F167ED">
          <w:delText xml:space="preserve">is </w:delText>
        </w:r>
        <w:r w:rsidR="00BA4B0B" w:rsidRPr="005623D2" w:rsidDel="00F167ED">
          <w:delText xml:space="preserve">available </w:delText>
        </w:r>
        <w:r w:rsidR="00CD3CF4" w:rsidRPr="005623D2" w:rsidDel="00F167ED">
          <w:delText xml:space="preserve">see attached link. </w:delText>
        </w:r>
        <w:r w:rsidR="00BA4B0B" w:rsidRPr="005623D2" w:rsidDel="00F167ED">
          <w:delText>TODO</w:delText>
        </w:r>
        <w:r w:rsidR="002773A6" w:rsidRPr="3860C5E2" w:rsidDel="00F167ED">
          <w:delText>.</w:delText>
        </w:r>
        <w:commentRangeEnd w:id="18"/>
        <w:r w:rsidR="00CD3CF4" w:rsidRPr="00F167ED" w:rsidDel="00F167ED">
          <w:rPr>
            <w:rStyle w:val="CommentReference"/>
            <w:sz w:val="20"/>
            <w:szCs w:val="18"/>
          </w:rPr>
          <w:commentReference w:id="18"/>
        </w:r>
      </w:del>
    </w:p>
    <w:p w14:paraId="08E611C1" w14:textId="5052F49B" w:rsidR="005623D2" w:rsidRPr="005623D2" w:rsidDel="00F167ED" w:rsidRDefault="005623D2" w:rsidP="4D5DA8A1">
      <w:pPr>
        <w:pStyle w:val="BodyTextMetricLight10pt"/>
        <w:rPr>
          <w:ins w:id="22" w:author="Moynihan, Nick" w:date="2017-08-23T16:19:00Z"/>
          <w:del w:id="23" w:author="Leung, Ka Wai (CDI)" w:date="2017-10-19T16:06:00Z"/>
          <w:rPrChange w:id="24" w:author="Saggar, Sunil" w:date="2017-10-13T01:13:00Z">
            <w:rPr>
              <w:ins w:id="25" w:author="Moynihan, Nick" w:date="2017-08-23T16:19:00Z"/>
              <w:del w:id="26" w:author="Leung, Ka Wai (CDI)" w:date="2017-10-19T16:06:00Z"/>
              <w:rFonts w:ascii="Segoe UI" w:hAnsi="Segoe UI" w:cs="Segoe UI"/>
              <w:color w:val="24292E"/>
              <w:shd w:val="clear" w:color="auto" w:fill="FFFFFF"/>
            </w:rPr>
          </w:rPrChange>
        </w:rPr>
      </w:pPr>
      <w:ins w:id="27" w:author="Moynihan, Nick" w:date="2017-08-23T16:19:00Z">
        <w:del w:id="28" w:author="Leung, Ka Wai (CDI)" w:date="2017-10-19T16:06:00Z">
          <w:r w:rsidRPr="005623D2" w:rsidDel="00F167ED">
            <w:rPr>
              <w:rPrChange w:id="29" w:author="Moynihan, Nick" w:date="2017-08-23T16:20:00Z">
                <w:rPr>
                  <w:rFonts w:ascii="Segoe UI" w:hAnsi="Segoe UI" w:cs="Segoe UI"/>
                  <w:color w:val="24292E"/>
                  <w:shd w:val="clear" w:color="auto" w:fill="FFFFFF"/>
                </w:rPr>
              </w:rPrChange>
            </w:rPr>
            <w:delText xml:space="preserve">For the dev edition we've selected enterprise edition standard license, which omits image security scanning. </w:delText>
          </w:r>
        </w:del>
      </w:ins>
    </w:p>
    <w:p w14:paraId="219688C4" w14:textId="2415742F" w:rsidR="005623D2" w:rsidRPr="005623D2" w:rsidDel="00F167ED" w:rsidRDefault="005623D2" w:rsidP="4D5DA8A1">
      <w:pPr>
        <w:pStyle w:val="BodyTextMetricLight10pt"/>
        <w:rPr>
          <w:ins w:id="30" w:author="Moynihan, Nick" w:date="2017-08-23T16:19:00Z"/>
          <w:del w:id="31" w:author="Leung, Ka Wai (CDI)" w:date="2017-10-19T16:06:00Z"/>
          <w:rPrChange w:id="32" w:author="Saggar, Sunil" w:date="2017-10-13T01:13:00Z">
            <w:rPr>
              <w:ins w:id="33" w:author="Moynihan, Nick" w:date="2017-08-23T16:19:00Z"/>
              <w:del w:id="34" w:author="Leung, Ka Wai (CDI)" w:date="2017-10-19T16:06:00Z"/>
              <w:rFonts w:ascii="Segoe UI" w:hAnsi="Segoe UI" w:cs="Segoe UI"/>
              <w:color w:val="24292E"/>
              <w:shd w:val="clear" w:color="auto" w:fill="FFFFFF"/>
            </w:rPr>
          </w:rPrChange>
        </w:rPr>
      </w:pPr>
      <w:ins w:id="35" w:author="Moynihan, Nick" w:date="2017-08-23T16:19:00Z">
        <w:del w:id="36" w:author="Leung, Ka Wai (CDI)" w:date="2017-10-19T16:06:00Z">
          <w:r w:rsidRPr="005623D2" w:rsidDel="00F167ED">
            <w:rPr>
              <w:rPrChange w:id="37" w:author="Moynihan, Nick" w:date="2017-08-23T16:20:00Z">
                <w:rPr>
                  <w:rFonts w:ascii="Segoe UI" w:hAnsi="Segoe UI" w:cs="Segoe UI"/>
                  <w:color w:val="24292E"/>
                  <w:shd w:val="clear" w:color="auto" w:fill="FFFFFF"/>
                </w:rPr>
              </w:rPrChange>
            </w:rPr>
            <w:delText xml:space="preserve">Capabilities that are provided by the enterprise edition standard follow: Container engine and built in orchestration, networking, security, certified infrastructure, plugins and ISV containers, Image management, and Container app management. </w:delText>
          </w:r>
        </w:del>
      </w:ins>
    </w:p>
    <w:p w14:paraId="6D56C5C0" w14:textId="0C9E02E8" w:rsidR="005623D2" w:rsidDel="00F167ED" w:rsidRDefault="005623D2">
      <w:pPr>
        <w:pStyle w:val="BodyTextMetricLight10pt"/>
        <w:rPr>
          <w:del w:id="38" w:author="Unknown"/>
        </w:rPr>
      </w:pPr>
      <w:ins w:id="39" w:author="Moynihan, Nick" w:date="2017-08-23T16:19:00Z">
        <w:del w:id="40" w:author="Leung, Ka Wai (CDI)" w:date="2017-10-19T16:06:00Z">
          <w:r w:rsidRPr="005623D2" w:rsidDel="00F167ED">
            <w:rPr>
              <w:rPrChange w:id="41" w:author="Moynihan, Nick" w:date="2017-08-23T16:20:00Z">
                <w:rPr>
                  <w:rFonts w:ascii="Segoe UI" w:hAnsi="Segoe UI" w:cs="Segoe UI"/>
                  <w:color w:val="24292E"/>
                  <w:shd w:val="clear" w:color="auto" w:fill="FFFFFF"/>
                </w:rPr>
              </w:rPrChange>
            </w:rPr>
            <w:delText xml:space="preserve">Image security scanning is only available with the </w:delText>
          </w:r>
          <w:r w:rsidRPr="0599DBE4" w:rsidDel="00F167ED">
            <w:rPr>
              <w:b/>
              <w:bCs/>
              <w:rPrChange w:id="42" w:author="Moynihan, Nick" w:date="2017-09-19T03:10:00Z">
                <w:rPr>
                  <w:rFonts w:ascii="Segoe UI" w:hAnsi="Segoe UI" w:cs="Segoe UI"/>
                  <w:color w:val="24292E"/>
                  <w:shd w:val="clear" w:color="auto" w:fill="FFFFFF"/>
                </w:rPr>
              </w:rPrChange>
            </w:rPr>
            <w:delText>advanced</w:delText>
          </w:r>
          <w:r w:rsidRPr="005623D2" w:rsidDel="00F167ED">
            <w:rPr>
              <w:rPrChange w:id="43" w:author="Moynihan, Nick" w:date="2017-08-23T16:20:00Z">
                <w:rPr>
                  <w:rFonts w:ascii="Segoe UI" w:hAnsi="Segoe UI" w:cs="Segoe UI"/>
                  <w:color w:val="24292E"/>
                  <w:shd w:val="clear" w:color="auto" w:fill="FFFFFF"/>
                </w:rPr>
              </w:rPrChange>
            </w:rPr>
            <w:delText xml:space="preserve"> license.</w:delText>
          </w:r>
        </w:del>
      </w:ins>
    </w:p>
    <w:p w14:paraId="5FA000F4" w14:textId="6C3A3D05" w:rsidR="00F167ED" w:rsidRDefault="00F167ED" w:rsidP="49F9D633">
      <w:pPr>
        <w:pStyle w:val="BodyTextMetricLight10pt"/>
        <w:rPr>
          <w:ins w:id="44" w:author="Leung, Ka Wai (CDI)" w:date="2017-10-19T16:06:00Z"/>
        </w:rPr>
      </w:pPr>
      <w:ins w:id="45" w:author="Leung, Ka Wai (CDI)" w:date="2017-10-19T16:06:00Z">
        <w:r>
          <w:t xml:space="preserve">Express Containers with Docker </w:t>
        </w:r>
      </w:ins>
      <w:r w:rsidR="00347FAB">
        <w:t xml:space="preserve">Enterprise Edition (EE) </w:t>
      </w:r>
      <w:ins w:id="46" w:author="Leung, Ka Wai (CDI)" w:date="2017-10-19T16:06:00Z">
        <w:r>
          <w:t>is</w:t>
        </w:r>
        <w:r w:rsidRPr="002600E8">
          <w:t xml:space="preserve"> a complete solution from Hewlett Packard Enterprise that includes all the hardware, software, professional services, and support you need to </w:t>
        </w:r>
        <w:r>
          <w:t>deploy</w:t>
        </w:r>
        <w:r w:rsidRPr="2B3250BB">
          <w:t xml:space="preserve"> </w:t>
        </w:r>
        <w:r>
          <w:t>a containers-as-a</w:t>
        </w:r>
        <w:r w:rsidRPr="002600E8">
          <w:t>-service (CaaS) platform</w:t>
        </w:r>
        <w:r>
          <w:t>, allowing you to get</w:t>
        </w:r>
        <w:r w:rsidRPr="002600E8">
          <w:t xml:space="preserve"> up and running quickly and efficiently. The solution takes the HPE hyperconverged infrastructure</w:t>
        </w:r>
        <w:r>
          <w:t xml:space="preserve"> and</w:t>
        </w:r>
        <w:r w:rsidRPr="002600E8">
          <w:t xml:space="preserve"> combines it with Docker’s enterprise-grade container platform, </w:t>
        </w:r>
        <w:r>
          <w:t xml:space="preserve">popular open source tools, </w:t>
        </w:r>
        <w:r w:rsidRPr="002600E8">
          <w:t xml:space="preserve">along with </w:t>
        </w:r>
        <w:r>
          <w:t>d</w:t>
        </w:r>
        <w:r w:rsidRPr="002600E8">
          <w:t xml:space="preserve">eployment and </w:t>
        </w:r>
        <w:r>
          <w:t>a</w:t>
        </w:r>
        <w:r w:rsidRPr="002600E8">
          <w:t xml:space="preserve">dvisory </w:t>
        </w:r>
        <w:r>
          <w:t>s</w:t>
        </w:r>
        <w:r w:rsidRPr="002600E8">
          <w:t>ervices from HPE Pointnext.</w:t>
        </w:r>
      </w:ins>
    </w:p>
    <w:p w14:paraId="18517319" w14:textId="0DB482A4" w:rsidR="00F167ED" w:rsidRDefault="00452EC5" w:rsidP="435BD1C0">
      <w:pPr>
        <w:pStyle w:val="BodyTextMetricLight10pt"/>
        <w:rPr>
          <w:ins w:id="47" w:author="Leung, Ka Wai (CDI)" w:date="2017-10-19T16:06:00Z"/>
        </w:rPr>
      </w:pPr>
      <w:r>
        <w:t xml:space="preserve">HPE </w:t>
      </w:r>
      <w:ins w:id="48" w:author="Leung, Ka Wai (CDI)" w:date="2017-10-19T16:06:00Z">
        <w:r w:rsidR="00F167ED">
          <w:t>Express Containers with Docker</w:t>
        </w:r>
      </w:ins>
      <w:r w:rsidR="00347FAB">
        <w:t xml:space="preserve"> EE</w:t>
      </w:r>
      <w:ins w:id="49" w:author="Leung, Ka Wai (CDI)" w:date="2017-10-19T16:06:00Z">
        <w:r w:rsidR="00F167ED">
          <w:t xml:space="preserve"> is ideal for customers migrating legacy applications to containers, transitioning to a container DevOps development model or needing a hybrid environment to support container and non-containerized applications on a common VM platform.  </w:t>
        </w:r>
      </w:ins>
      <w:r>
        <w:t xml:space="preserve">HPE </w:t>
      </w:r>
      <w:ins w:id="50" w:author="Leung, Ka Wai (CDI)" w:date="2017-10-19T16:06:00Z">
        <w:r w:rsidR="00F167ED">
          <w:t>Express Containers with Docker</w:t>
        </w:r>
      </w:ins>
      <w:r w:rsidR="00347FAB">
        <w:t xml:space="preserve"> EE</w:t>
      </w:r>
      <w:ins w:id="51" w:author="Leung, Ka Wai (CDI)" w:date="2017-10-19T16:06:00Z">
        <w:r w:rsidR="00F167ED">
          <w:t xml:space="preserve"> </w:t>
        </w:r>
        <w:r w:rsidR="00F167ED" w:rsidRPr="00873928">
          <w:t>provide</w:t>
        </w:r>
        <w:r w:rsidR="00F167ED">
          <w:t>s</w:t>
        </w:r>
        <w:r w:rsidR="00F167ED" w:rsidRPr="00873928">
          <w:t xml:space="preserve"> a solution for </w:t>
        </w:r>
        <w:r w:rsidR="00F167ED">
          <w:t xml:space="preserve">both IT development and IT operations, and comes in two versions. </w:t>
        </w:r>
        <w:r w:rsidR="00F167ED" w:rsidRPr="00873928">
          <w:t xml:space="preserve"> The version for IT developers</w:t>
        </w:r>
        <w:r w:rsidR="00F167ED">
          <w:t xml:space="preserve"> (</w:t>
        </w:r>
      </w:ins>
      <w:r>
        <w:t xml:space="preserve">HPE </w:t>
      </w:r>
      <w:ins w:id="52" w:author="Leung, Ka Wai (CDI)" w:date="2017-10-19T16:06:00Z">
        <w:r w:rsidR="00F167ED">
          <w:t>Express Containers with Docker</w:t>
        </w:r>
      </w:ins>
      <w:r w:rsidR="00347FAB">
        <w:t xml:space="preserve"> EE</w:t>
      </w:r>
      <w:ins w:id="53" w:author="Leung, Ka Wai (CDI)" w:date="2017-10-19T16:06:00Z">
        <w:r w:rsidR="00F167ED">
          <w:t>: Dev Edition)</w:t>
        </w:r>
        <w:r w:rsidR="00F167ED" w:rsidRPr="00873928">
          <w:t xml:space="preserve"> addresses the need to provide a cloud</w:t>
        </w:r>
        <w:r w:rsidR="00F167ED" w:rsidRPr="0093CDE9">
          <w:t>-</w:t>
        </w:r>
        <w:r w:rsidR="00F167ED" w:rsidRPr="00873928">
          <w:t>like container development environment with built</w:t>
        </w:r>
        <w:r w:rsidR="00F167ED" w:rsidRPr="0093CDE9">
          <w:t>-</w:t>
        </w:r>
        <w:r w:rsidR="00F167ED" w:rsidRPr="00873928">
          <w:t>in container tooling.  The version for IT op</w:t>
        </w:r>
        <w:r w:rsidR="00F167ED">
          <w:t>eration</w:t>
        </w:r>
        <w:r w:rsidR="00F167ED" w:rsidRPr="00873928">
          <w:t>s</w:t>
        </w:r>
        <w:r w:rsidR="00F167ED">
          <w:t xml:space="preserve"> (</w:t>
        </w:r>
      </w:ins>
      <w:r>
        <w:t xml:space="preserve">HPE </w:t>
      </w:r>
      <w:ins w:id="54" w:author="Leung, Ka Wai (CDI)" w:date="2017-10-19T16:06:00Z">
        <w:r w:rsidR="00F167ED">
          <w:t>Express Containers with Docker</w:t>
        </w:r>
      </w:ins>
      <w:r w:rsidR="00347FAB">
        <w:t xml:space="preserve"> EE</w:t>
      </w:r>
      <w:ins w:id="55" w:author="Leung, Ka Wai (CDI)" w:date="2017-10-19T16:06:00Z">
        <w:r w:rsidR="00F167ED">
          <w:t>: Ops Edition)</w:t>
        </w:r>
        <w:r w:rsidR="00F167ED" w:rsidRPr="00873928">
          <w:t xml:space="preserve"> addresses the need to have a production ready environment that is very easy to deploy and manage.  </w:t>
        </w:r>
      </w:ins>
    </w:p>
    <w:p w14:paraId="07B9537D" w14:textId="48653E3C" w:rsidR="00F167ED" w:rsidRDefault="00F167ED" w:rsidP="435BD1C0">
      <w:pPr>
        <w:pStyle w:val="BodyTextMetricLight10pt"/>
        <w:rPr>
          <w:ins w:id="56" w:author="Leung, Ka Wai (CDI)" w:date="2017-10-19T16:06:00Z"/>
        </w:rPr>
      </w:pPr>
      <w:ins w:id="57" w:author="Leung, Ka Wai (CDI)" w:date="2017-10-19T16:06:00Z">
        <w:r>
          <w:t xml:space="preserve">This document describes the best practices for deploying and operating the </w:t>
        </w:r>
      </w:ins>
      <w:r w:rsidR="00452EC5">
        <w:t xml:space="preserve">HPE </w:t>
      </w:r>
      <w:ins w:id="58" w:author="Leung, Ka Wai (CDI)" w:date="2017-10-19T16:06:00Z">
        <w:r>
          <w:t>Express Containers with Docker</w:t>
        </w:r>
      </w:ins>
      <w:r w:rsidR="00347FAB">
        <w:t xml:space="preserve"> EE</w:t>
      </w:r>
      <w:ins w:id="59" w:author="Leung, Ka Wai (CDI)" w:date="2017-10-19T16:06:00Z">
        <w:r>
          <w:t xml:space="preserve">: </w:t>
        </w:r>
      </w:ins>
      <w:ins w:id="60" w:author="Leung, Ka Wai (CDI)" w:date="2017-10-19T16:07:00Z">
        <w:r>
          <w:t>Dev</w:t>
        </w:r>
      </w:ins>
      <w:ins w:id="61" w:author="Leung, Ka Wai (CDI)" w:date="2017-10-19T16:06:00Z">
        <w:r>
          <w:t xml:space="preserve"> Edition</w:t>
        </w:r>
      </w:ins>
      <w:r w:rsidR="00891558">
        <w:t>.</w:t>
      </w:r>
      <w:r w:rsidR="00347FAB" w:rsidRPr="00347FAB">
        <w:t xml:space="preserve"> </w:t>
      </w:r>
      <w:r w:rsidR="00347FAB">
        <w:t>It describes how to automate the provisioning of the environment using a set of Ansible playbooks. It also outlines a set of manual steps to harden, secure and audit the overall status of the system</w:t>
      </w:r>
      <w:r w:rsidR="00C5048D">
        <w:t>, and deploy</w:t>
      </w:r>
      <w:r w:rsidR="008D0CB9">
        <w:t>s</w:t>
      </w:r>
      <w:r w:rsidR="00C5048D">
        <w:t xml:space="preserve"> the E</w:t>
      </w:r>
      <w:r w:rsidR="007F234C">
        <w:t>LK, Play-with-Docker, and CloudB</w:t>
      </w:r>
      <w:r w:rsidR="00C5048D">
        <w:t>ees Jenkin</w:t>
      </w:r>
      <w:r w:rsidR="008D0CB9">
        <w:t>s</w:t>
      </w:r>
      <w:r w:rsidR="00C5048D">
        <w:t xml:space="preserve"> tools</w:t>
      </w:r>
      <w:r w:rsidR="00347FAB">
        <w:t xml:space="preserve">. </w:t>
      </w:r>
      <w:ins w:id="62" w:author="Leung, Ka Wai (CDI)" w:date="2017-10-19T16:06:00Z">
        <w:r>
          <w:t xml:space="preserve">A corresponding document focused on setting up </w:t>
        </w:r>
      </w:ins>
      <w:r w:rsidR="00452EC5">
        <w:t xml:space="preserve">HPE </w:t>
      </w:r>
      <w:ins w:id="63" w:author="Leung, Ka Wai (CDI)" w:date="2017-10-19T16:06:00Z">
        <w:r>
          <w:t xml:space="preserve">Express Containers with Docker: </w:t>
        </w:r>
      </w:ins>
      <w:ins w:id="64" w:author="Leung, Ka Wai (CDI)" w:date="2017-10-19T16:07:00Z">
        <w:r>
          <w:t>Ops</w:t>
        </w:r>
      </w:ins>
      <w:ins w:id="65" w:author="Leung, Ka Wai (CDI)" w:date="2017-10-19T16:06:00Z">
        <w:r>
          <w:t xml:space="preserve"> Edition is also available. </w:t>
        </w:r>
      </w:ins>
    </w:p>
    <w:p w14:paraId="6BC487DF" w14:textId="77777777" w:rsidR="00F167ED" w:rsidRDefault="00F167ED" w:rsidP="435BD1C0">
      <w:pPr>
        <w:pStyle w:val="MISCNote-Ruleabove"/>
        <w:rPr>
          <w:ins w:id="66" w:author="Leung, Ka Wai (CDI)" w:date="2017-10-19T16:06:00Z"/>
        </w:rPr>
      </w:pPr>
      <w:ins w:id="67" w:author="Leung, Ka Wai (CDI)" w:date="2017-10-19T16:06:00Z">
        <w:r>
          <w:t>Note</w:t>
        </w:r>
      </w:ins>
    </w:p>
    <w:p w14:paraId="6D9D6F51" w14:textId="45BB723B" w:rsidR="00F167ED" w:rsidRDefault="00F167ED" w:rsidP="49F9D633">
      <w:pPr>
        <w:pStyle w:val="BodyTextMetricLight10pt"/>
        <w:rPr>
          <w:ins w:id="68" w:author="Leung, Ka Wai (CDI)" w:date="2017-10-19T16:06:00Z"/>
        </w:rPr>
      </w:pPr>
      <w:ins w:id="69" w:author="Leung, Ka Wai (CDI)" w:date="2017-10-19T16:06:00Z">
        <w:r>
          <w:t xml:space="preserve">The Ansible playbooks described in this document are only intended for Day 0 deployment automation of Docker EE on </w:t>
        </w:r>
      </w:ins>
      <w:r w:rsidR="00A95C77">
        <w:t xml:space="preserve">HPE </w:t>
      </w:r>
      <w:ins w:id="70" w:author="Leung, Ka Wai (CDI)" w:date="2017-10-19T16:06:00Z">
        <w:r>
          <w:t>SimpliVity</w:t>
        </w:r>
      </w:ins>
      <w:r w:rsidR="00A95C77">
        <w:t>.</w:t>
      </w:r>
    </w:p>
    <w:p w14:paraId="4BC479A0" w14:textId="431A13A1" w:rsidR="00F167ED" w:rsidRDefault="00F167ED" w:rsidP="49F9D633">
      <w:pPr>
        <w:pStyle w:val="MISCNote-Rulebelow"/>
        <w:rPr>
          <w:ins w:id="71" w:author="Leung, Ka Wai (CDI)" w:date="2017-10-19T16:06:00Z"/>
        </w:rPr>
      </w:pPr>
      <w:ins w:id="72" w:author="Leung, Ka Wai (CDI)" w:date="2017-10-19T16:06:00Z">
        <w:r>
          <w:t>The Ansible playbooks described in this document are not directly supported by HPE and are intended as an example of deploying Docker EE on HPE SimpliVity.  We welcome input from the user community via Git</w:t>
        </w:r>
      </w:ins>
      <w:r w:rsidR="00A95C77">
        <w:t>H</w:t>
      </w:r>
      <w:ins w:id="73" w:author="Leung, Ka Wai (CDI)" w:date="2017-10-19T16:06:00Z">
        <w:r>
          <w:t>ub to help us prioritize all future bug fixes and feature enhancements</w:t>
        </w:r>
      </w:ins>
      <w:r w:rsidR="00A95C77">
        <w:t>.</w:t>
      </w:r>
    </w:p>
    <w:p w14:paraId="6A8510F3" w14:textId="77777777" w:rsidR="008A627B" w:rsidRDefault="002773A6" w:rsidP="00464B8F">
      <w:pPr>
        <w:pStyle w:val="Heading2"/>
      </w:pPr>
      <w:bookmarkStart w:id="74" w:name="_Toc500883876"/>
      <w:r>
        <w:t xml:space="preserve">About </w:t>
      </w:r>
      <w:r w:rsidR="00C515C8">
        <w:t>Ansible</w:t>
      </w:r>
      <w:bookmarkEnd w:id="74"/>
    </w:p>
    <w:p w14:paraId="0DE81744" w14:textId="77777777" w:rsidR="006D2BD2" w:rsidRDefault="006D2BD2" w:rsidP="0038443C">
      <w:pPr>
        <w:pStyle w:val="BodyTextMetricLight10pt"/>
      </w:pPr>
      <w:r>
        <w:t>Ansible is an open-source automation engine that automates software provisioning, configuration management, and application deployment.</w:t>
      </w:r>
    </w:p>
    <w:p w14:paraId="64F057C8" w14:textId="5A6FEB4B" w:rsidR="0092562B" w:rsidRDefault="0092562B" w:rsidP="0092562B">
      <w:pPr>
        <w:pStyle w:val="BodyTextMetricLight10pt"/>
      </w:pPr>
      <w:r>
        <w:t>As with most configuration management software, Ansible has two types of server</w:t>
      </w:r>
      <w:r w:rsidR="00A95C77">
        <w:t>s</w:t>
      </w:r>
      <w:r>
        <w:t>: the controlling machine and the nodes. A single controlling machine orchestrates the nodes by deploying modules to the nodes over SSH. The modules are temporarily stored on the nodes and communicate with the controlling machine through a JSON protocol over the standard output. When Ansible is not managing nodes, it does not consume resources because no daemons or programs are executing for Ansible in the background. Ansible uses one or more inventory files to manage the configuration of the multiple nodes in the system.</w:t>
      </w:r>
    </w:p>
    <w:p w14:paraId="73646FAA" w14:textId="6147ED35" w:rsidR="0092562B" w:rsidRDefault="0092562B" w:rsidP="0092562B">
      <w:pPr>
        <w:pStyle w:val="BodyTextMetricLight10pt"/>
      </w:pPr>
      <w:r>
        <w:t>In contrast with other popular configuration management software</w:t>
      </w:r>
      <w:r w:rsidR="00A95C77">
        <w:t>,</w:t>
      </w:r>
      <w:r>
        <w:t xml:space="preserve"> such as Chef, Puppet, and CFEngine, Ansible uses an agentless architecture. With an agent-based architecture, nodes must have a locally installed daemon that communicates with a controlling machine. With an agentless architecture, nodes are not required to install and run background daemons to connect with a controlling machine. This type of architecture reduces the overhead on the network by preventing the nodes from polling the controlling machine.</w:t>
      </w:r>
    </w:p>
    <w:p w14:paraId="540822B0" w14:textId="560E5021" w:rsidR="006D2BD2" w:rsidRDefault="006D2BD2" w:rsidP="006D2BD2">
      <w:pPr>
        <w:pStyle w:val="BodyTextMetricLight10pt"/>
      </w:pPr>
      <w:r>
        <w:t xml:space="preserve">More information about Ansible can be found </w:t>
      </w:r>
      <w:r w:rsidR="00A95C77">
        <w:t>at</w:t>
      </w:r>
      <w:r>
        <w:t xml:space="preserve">: </w:t>
      </w:r>
      <w:hyperlink r:id="rId20">
        <w:r w:rsidR="2F38FAA4" w:rsidRPr="2F38FAA4">
          <w:rPr>
            <w:rStyle w:val="Hyperlink"/>
          </w:rPr>
          <w:t>http://docs.ansible.com</w:t>
        </w:r>
      </w:hyperlink>
    </w:p>
    <w:p w14:paraId="572796EC" w14:textId="77777777" w:rsidR="006D2BD2" w:rsidRDefault="006D2BD2" w:rsidP="006D2BD2">
      <w:pPr>
        <w:pStyle w:val="Heading2"/>
      </w:pPr>
      <w:bookmarkStart w:id="75" w:name="_Toc500883877"/>
      <w:r w:rsidRPr="006D2BD2">
        <w:lastRenderedPageBreak/>
        <w:t>About Docker Enterprise Edition</w:t>
      </w:r>
      <w:bookmarkEnd w:id="75"/>
    </w:p>
    <w:p w14:paraId="5CEF643A" w14:textId="3D889725" w:rsidR="006957E6" w:rsidRDefault="006957E6" w:rsidP="006957E6">
      <w:pPr>
        <w:pStyle w:val="BodyTextMetricLight10pt"/>
      </w:pPr>
      <w:r w:rsidRPr="00CE3A9E">
        <w:t xml:space="preserve">Docker Enterprise Edition (EE) is </w:t>
      </w:r>
      <w:r w:rsidR="00347FAB">
        <w:t>the leading enterprise</w:t>
      </w:r>
      <w:r w:rsidRPr="00CE3A9E">
        <w:t xml:space="preserve"> </w:t>
      </w:r>
      <w:r>
        <w:t>c</w:t>
      </w:r>
      <w:r w:rsidRPr="00CE3A9E">
        <w:t>ontainers-as-a-</w:t>
      </w:r>
      <w:r>
        <w:t>s</w:t>
      </w:r>
      <w:r w:rsidRPr="00CE3A9E">
        <w:t>ervice</w:t>
      </w:r>
      <w:r>
        <w:t xml:space="preserve"> (CaaS)</w:t>
      </w:r>
      <w:r w:rsidRPr="00CE3A9E">
        <w:t xml:space="preserve"> </w:t>
      </w:r>
      <w:r w:rsidR="00347FAB">
        <w:t xml:space="preserve">software </w:t>
      </w:r>
      <w:r w:rsidRPr="00CE3A9E">
        <w:t>platform for IT that manages and secures diverse applications across disparate infrastructure, both on-premises and in the cloud. Docker EE provides integrated container management and security from development to production. Enterprise-ready capabilities like multi-architecture orchestration and secure software supply chain</w:t>
      </w:r>
      <w:r>
        <w:t xml:space="preserve"> </w:t>
      </w:r>
      <w:r w:rsidRPr="00CE3A9E">
        <w:t>give IT teams the ability to manage and secure containers without breaking the developer experience.</w:t>
      </w:r>
    </w:p>
    <w:p w14:paraId="66E4F682" w14:textId="7E24F680" w:rsidR="006957E6" w:rsidRDefault="006957E6" w:rsidP="006957E6">
      <w:pPr>
        <w:pStyle w:val="BodyTextMetricLight10pt"/>
      </w:pPr>
      <w:r>
        <w:t>Docker EE provides</w:t>
      </w:r>
      <w:r w:rsidR="00A95C77">
        <w:t>:</w:t>
      </w:r>
    </w:p>
    <w:p w14:paraId="78D1D993" w14:textId="77777777" w:rsidR="006957E6" w:rsidRDefault="006957E6" w:rsidP="006957E6">
      <w:pPr>
        <w:pStyle w:val="BulletLevel1"/>
      </w:pPr>
      <w:r>
        <w:t>Integrated management of all application resources from a single web admin UI.</w:t>
      </w:r>
    </w:p>
    <w:p w14:paraId="2594E260" w14:textId="77777777" w:rsidR="006957E6" w:rsidRDefault="006957E6" w:rsidP="006957E6">
      <w:pPr>
        <w:pStyle w:val="BulletLevel1"/>
      </w:pPr>
      <w:r>
        <w:t>Frictionless deployment of applications and Compose files to production in a few clicks.</w:t>
      </w:r>
    </w:p>
    <w:p w14:paraId="5BBD4E05" w14:textId="77777777" w:rsidR="006957E6" w:rsidRDefault="006957E6" w:rsidP="006957E6">
      <w:pPr>
        <w:pStyle w:val="BulletLevel1"/>
      </w:pPr>
      <w:r>
        <w:t>Multi-tenant system with granular role-based access control (RBAC) and LDAP/AD integration.</w:t>
      </w:r>
    </w:p>
    <w:p w14:paraId="08670B28" w14:textId="77777777" w:rsidR="006957E6" w:rsidRDefault="006957E6" w:rsidP="006957E6">
      <w:pPr>
        <w:pStyle w:val="BulletLevel1"/>
      </w:pPr>
      <w:r>
        <w:t>Self-healing application deployment with the ability to apply rolling application updates.</w:t>
      </w:r>
    </w:p>
    <w:p w14:paraId="7423C23D" w14:textId="77777777" w:rsidR="006957E6" w:rsidRDefault="006957E6" w:rsidP="006957E6">
      <w:pPr>
        <w:pStyle w:val="BulletLevel1LastBeforeBodycopy"/>
      </w:pPr>
      <w:r>
        <w:t>End-to-end security model with secrets management, image signing and image security scanning.</w:t>
      </w:r>
    </w:p>
    <w:p w14:paraId="3807DE87" w14:textId="6A06779A" w:rsidR="006D2BD2" w:rsidRDefault="2F38FAA4" w:rsidP="006D2BD2">
      <w:pPr>
        <w:pStyle w:val="BodyTextMetricLight10pt"/>
      </w:pPr>
      <w:r>
        <w:t xml:space="preserve">More information about Docker Enterprise Edition can be found at: </w:t>
      </w:r>
      <w:hyperlink r:id="rId21">
        <w:r w:rsidRPr="2F38FAA4">
          <w:rPr>
            <w:rStyle w:val="Hyperlink"/>
          </w:rPr>
          <w:t>https://www.docker.com/enterprise-edition</w:t>
        </w:r>
      </w:hyperlink>
    </w:p>
    <w:p w14:paraId="20F0BF01" w14:textId="7EFCA8AF" w:rsidR="006D2BD2" w:rsidRDefault="006D2BD2" w:rsidP="006D2BD2">
      <w:pPr>
        <w:pStyle w:val="Heading2"/>
      </w:pPr>
      <w:bookmarkStart w:id="76" w:name="_Toc500883878"/>
      <w:r>
        <w:t xml:space="preserve">About </w:t>
      </w:r>
      <w:r w:rsidR="00A95C77">
        <w:t xml:space="preserve">HPE </w:t>
      </w:r>
      <w:r>
        <w:t>SimpliVity</w:t>
      </w:r>
      <w:bookmarkEnd w:id="76"/>
    </w:p>
    <w:p w14:paraId="4EDC5AA9" w14:textId="23378011" w:rsidR="006D2BD2" w:rsidRDefault="00A95C77" w:rsidP="006D2BD2">
      <w:pPr>
        <w:pStyle w:val="BodyTextMetricLight10pt"/>
      </w:pPr>
      <w:r>
        <w:t xml:space="preserve">HPE </w:t>
      </w:r>
      <w:r w:rsidR="006D2BD2">
        <w:t>SimpliVity is an enterprise-grade hyper-converged platform combining best-in-class data services with the world’s best</w:t>
      </w:r>
      <w:ins w:id="77" w:author="McGoldrick, Gabriel" w:date="2017-09-08T10:16:00Z">
        <w:r w:rsidR="00A52025" w:rsidRPr="2B3250BB">
          <w:t>-</w:t>
        </w:r>
      </w:ins>
      <w:r w:rsidR="006D2BD2">
        <w:t>selling server.</w:t>
      </w:r>
    </w:p>
    <w:p w14:paraId="768EE24D" w14:textId="1FCC7508" w:rsidR="006D2BD2" w:rsidRDefault="006D2BD2" w:rsidP="006D2BD2">
      <w:pPr>
        <w:pStyle w:val="BodyTextMetricLight10pt"/>
      </w:pPr>
      <w:r>
        <w:t xml:space="preserve">Rapid proliferation of applications and the increasing cost of maintaining legacy infrastructure causes significant IT challenges for many organizations. With HPE SimpliVity, you can streamline and enable IT </w:t>
      </w:r>
      <w:del w:id="78" w:author="Moynihan, Nick" w:date="2017-08-23T15:04:00Z">
        <w:r w:rsidDel="00CD3CF4">
          <w:delText>operations</w:delText>
        </w:r>
      </w:del>
      <w:del w:id="79" w:author="Moynihan, Nick" w:date="2017-08-23T16:21:00Z">
        <w:r w:rsidDel="00694A4B">
          <w:delText xml:space="preserve"> at</w:delText>
        </w:r>
      </w:del>
      <w:r w:rsidR="00347FAB">
        <w:t>d</w:t>
      </w:r>
      <w:ins w:id="80" w:author="Moynihan, Nick" w:date="2017-08-23T16:21:00Z">
        <w:r w:rsidR="00694A4B">
          <w:t>evelopment at</w:t>
        </w:r>
      </w:ins>
      <w:r>
        <w:t xml:space="preserve"> a fraction of the cost of traditional and public cloud solutions by combining your IT infrastructure and advanced data services into a single, integrated solution. HPE SimpliVity is a powerful, simple, and efficient hyper-converged platform that joins best-in-class data services with the world’s best-selling server and offers the industry’s most complete guarantee.</w:t>
      </w:r>
    </w:p>
    <w:p w14:paraId="628CAD2A" w14:textId="0BBA6A68" w:rsidR="006D2BD2" w:rsidRDefault="2F38FAA4" w:rsidP="006D2BD2">
      <w:pPr>
        <w:pStyle w:val="BodyTextMetricLight10pt"/>
      </w:pPr>
      <w:r>
        <w:t xml:space="preserve">More information about HPE SimpliVity can be found at: </w:t>
      </w:r>
      <w:hyperlink r:id="rId22">
        <w:r w:rsidRPr="2F38FAA4">
          <w:rPr>
            <w:rStyle w:val="Hyperlink"/>
          </w:rPr>
          <w:t>https://www.hpe.com/us/en/integrated-systems/simplivity.html</w:t>
        </w:r>
      </w:hyperlink>
    </w:p>
    <w:p w14:paraId="49DC1493" w14:textId="1801AF75" w:rsidR="00B229FC" w:rsidRDefault="00B229FC" w:rsidP="00B229FC">
      <w:pPr>
        <w:pStyle w:val="BodyTextMetricLight10pt"/>
      </w:pPr>
      <w:r w:rsidRPr="00B229FC">
        <w:rPr>
          <w:rStyle w:val="BoldEmpha"/>
        </w:rPr>
        <w:t>Target Audience:</w:t>
      </w:r>
      <w:r>
        <w:t xml:space="preserve"> Th</w:t>
      </w:r>
      <w:r w:rsidR="006957E6">
        <w:t>is</w:t>
      </w:r>
      <w:r>
        <w:t xml:space="preserve"> </w:t>
      </w:r>
      <w:del w:id="81" w:author="Moynihan, Nick" w:date="2017-08-23T15:04:00Z">
        <w:r w:rsidDel="00CD3CF4">
          <w:delText>Operations</w:delText>
        </w:r>
      </w:del>
      <w:del w:id="82" w:author="Moynihan, Nick" w:date="2017-08-23T16:21:00Z">
        <w:r w:rsidDel="00A210E8">
          <w:delText xml:space="preserve"> d</w:delText>
        </w:r>
      </w:del>
      <w:ins w:id="83" w:author="Moynihan, Nick" w:date="2017-08-23T16:21:00Z">
        <w:r w:rsidR="00A210E8">
          <w:t>document</w:t>
        </w:r>
      </w:ins>
      <w:r>
        <w:t xml:space="preserve"> is </w:t>
      </w:r>
      <w:r w:rsidR="00B233BE">
        <w:t xml:space="preserve">primarily </w:t>
      </w:r>
      <w:r>
        <w:t xml:space="preserve">aimed at technical individuals working in the </w:t>
      </w:r>
      <w:del w:id="84" w:author="Moynihan, Nick" w:date="2017-08-23T15:04:00Z">
        <w:r w:rsidDel="00CD3CF4">
          <w:delText>Operations</w:delText>
        </w:r>
      </w:del>
      <w:del w:id="85" w:author="Moynihan, Nick" w:date="2017-08-23T16:21:00Z">
        <w:r w:rsidDel="00A210E8">
          <w:delText xml:space="preserve"> side</w:delText>
        </w:r>
      </w:del>
      <w:r w:rsidR="00B233BE">
        <w:t>d</w:t>
      </w:r>
      <w:ins w:id="86" w:author="Moynihan, Nick" w:date="2017-08-23T16:21:00Z">
        <w:r w:rsidR="00A210E8">
          <w:t>evelopment side</w:t>
        </w:r>
      </w:ins>
      <w:r>
        <w:t xml:space="preserve"> of the pipeline, such as </w:t>
      </w:r>
      <w:r w:rsidR="006957E6">
        <w:t xml:space="preserve">technical architects, developers and </w:t>
      </w:r>
      <w:r>
        <w:t>system administrator</w:t>
      </w:r>
      <w:r w:rsidR="006957E6">
        <w:t>s</w:t>
      </w:r>
      <w:r>
        <w:t>, but anybody with an interest in automating the provisioning of virtual servers and containers may find this document useful.</w:t>
      </w:r>
    </w:p>
    <w:p w14:paraId="1B0E2FF5" w14:textId="4E85D13F" w:rsidR="00B229FC" w:rsidRDefault="00B229FC" w:rsidP="00B229FC">
      <w:pPr>
        <w:pStyle w:val="BodyTextMetricLight10pt"/>
      </w:pPr>
      <w:r w:rsidRPr="00B229FC">
        <w:rPr>
          <w:rStyle w:val="BoldEmpha"/>
        </w:rPr>
        <w:t>Assumptions:</w:t>
      </w:r>
      <w:r w:rsidR="006957E6">
        <w:t xml:space="preserve"> This</w:t>
      </w:r>
      <w:r>
        <w:t xml:space="preserve"> document as</w:t>
      </w:r>
      <w:r w:rsidR="00B233BE">
        <w:t>sumes a minimum understanding of</w:t>
      </w:r>
      <w:r>
        <w:t xml:space="preserve"> concepts like virtualization, containerization and some knowledge around Linux</w:t>
      </w:r>
      <w:r w:rsidR="005E5AAF" w:rsidRPr="005E5AAF">
        <w:t>®</w:t>
      </w:r>
      <w:r>
        <w:t xml:space="preserve"> and VMWare</w:t>
      </w:r>
      <w:r w:rsidR="005E5AAF" w:rsidRPr="005E5AAF">
        <w:t>®</w:t>
      </w:r>
      <w:r>
        <w:t xml:space="preserve"> technologies.</w:t>
      </w:r>
    </w:p>
    <w:p w14:paraId="0A529AB5" w14:textId="25FB4390" w:rsidR="006D2BD2" w:rsidRPr="005E5AAF" w:rsidRDefault="00B229FC" w:rsidP="00B229FC">
      <w:pPr>
        <w:pStyle w:val="BodyTextMetricLight10pt"/>
      </w:pPr>
      <w:r w:rsidRPr="005E5AAF">
        <w:rPr>
          <w:rStyle w:val="BoldEmpha"/>
        </w:rPr>
        <w:t>Required Versions:</w:t>
      </w:r>
      <w:r w:rsidRPr="005E5AAF">
        <w:t xml:space="preserve"> </w:t>
      </w:r>
      <w:r w:rsidR="00283802" w:rsidRPr="005E5AAF">
        <w:rPr>
          <w:shd w:val="clear" w:color="auto" w:fill="FFFFFF"/>
        </w:rPr>
        <w:t xml:space="preserve">The following software </w:t>
      </w:r>
      <w:r w:rsidR="00283802" w:rsidRPr="005E5AAF">
        <w:t>versions</w:t>
      </w:r>
      <w:r w:rsidR="00283802" w:rsidRPr="005E5AAF">
        <w:rPr>
          <w:shd w:val="clear" w:color="auto" w:fill="FFFFFF"/>
        </w:rPr>
        <w:t xml:space="preserve"> were used to test the playbooks that are described in later sections. Other version</w:t>
      </w:r>
      <w:r w:rsidR="005E5AAF">
        <w:rPr>
          <w:shd w:val="clear" w:color="auto" w:fill="FFFFFF"/>
        </w:rPr>
        <w:t>s</w:t>
      </w:r>
      <w:r w:rsidR="00283802" w:rsidRPr="005E5AAF">
        <w:rPr>
          <w:shd w:val="clear" w:color="auto" w:fill="FFFFFF"/>
        </w:rPr>
        <w:t xml:space="preserve"> may work but have not been tested.</w:t>
      </w:r>
    </w:p>
    <w:p w14:paraId="55AC5A1C" w14:textId="77777777" w:rsidR="00B675D7" w:rsidRDefault="00B675D7" w:rsidP="00B675D7">
      <w:pPr>
        <w:pStyle w:val="BulletLevel1"/>
      </w:pPr>
      <w:r>
        <w:t xml:space="preserve">Ansible 2.2 and 2.3. </w:t>
      </w:r>
      <w:r w:rsidRPr="00F7626D">
        <w:t>Please note that th</w:t>
      </w:r>
      <w:r>
        <w:t>e playbooks will not work with A</w:t>
      </w:r>
      <w:r w:rsidRPr="00F7626D">
        <w:t>nsible 2.4 due</w:t>
      </w:r>
      <w:r>
        <w:t xml:space="preserve"> to an open defect </w:t>
      </w:r>
      <w:hyperlink r:id="rId23">
        <w:r w:rsidR="2F38FAA4" w:rsidRPr="2F38FAA4">
          <w:rPr>
            <w:rStyle w:val="Hyperlink"/>
          </w:rPr>
          <w:t>https://github.com/ansible/ansible/issues/32000</w:t>
        </w:r>
      </w:hyperlink>
      <w:r w:rsidR="2F38FAA4">
        <w:t>.</w:t>
      </w:r>
      <w:r>
        <w:t xml:space="preserve"> Do not use A</w:t>
      </w:r>
      <w:r w:rsidRPr="00F7626D">
        <w:t>nsible 2</w:t>
      </w:r>
      <w:r>
        <w:t>.4 until this defect is fixed.</w:t>
      </w:r>
    </w:p>
    <w:p w14:paraId="368288B3" w14:textId="35511926" w:rsidR="00283802" w:rsidRDefault="00284BD6" w:rsidP="0093CDE9">
      <w:pPr>
        <w:pStyle w:val="BulletLevel1"/>
      </w:pPr>
      <w:r>
        <w:t>Docker EE 17.</w:t>
      </w:r>
      <w:commentRangeStart w:id="87"/>
      <w:r>
        <w:t>0</w:t>
      </w:r>
      <w:ins w:id="88" w:author="Moynihan, Nick" w:date="2017-08-23T15:03:00Z">
        <w:r w:rsidR="00CD3CF4">
          <w:t>6</w:t>
        </w:r>
        <w:commentRangeEnd w:id="87"/>
        <w:r w:rsidR="00CD3CF4">
          <w:rPr>
            <w:rStyle w:val="CommentReference"/>
            <w:color w:val="auto"/>
          </w:rPr>
          <w:commentReference w:id="87"/>
        </w:r>
      </w:ins>
      <w:r w:rsidR="00B675D7">
        <w:t xml:space="preserve"> (tested with </w:t>
      </w:r>
      <w:r w:rsidR="00B675D7" w:rsidRPr="00E31430">
        <w:t>UCP 2.2.3 and 2.2.4 and DTR 2.4.0</w:t>
      </w:r>
      <w:r w:rsidR="00B675D7">
        <w:t>)</w:t>
      </w:r>
    </w:p>
    <w:p w14:paraId="5B7F6CAF" w14:textId="1ABA8ED7" w:rsidR="00283802" w:rsidRDefault="00283802" w:rsidP="00283802">
      <w:pPr>
        <w:pStyle w:val="BulletLevel1"/>
      </w:pPr>
      <w:r w:rsidRPr="00BE0B63">
        <w:t>Red Hat</w:t>
      </w:r>
      <w:r w:rsidR="005E5AAF" w:rsidRPr="005E5AAF">
        <w:t>®</w:t>
      </w:r>
      <w:r w:rsidRPr="00BE0B63">
        <w:t xml:space="preserve"> Enterprise Linux 7.3 and 7.4</w:t>
      </w:r>
    </w:p>
    <w:p w14:paraId="42794EAA" w14:textId="77777777" w:rsidR="00283802" w:rsidRDefault="00283802" w:rsidP="00283802">
      <w:pPr>
        <w:pStyle w:val="BulletLevel1"/>
      </w:pPr>
      <w:r w:rsidRPr="00BE0B63">
        <w:t>VMWare ESXi 6.5.0 and vCenter 6.5.0</w:t>
      </w:r>
    </w:p>
    <w:p w14:paraId="5C4732CE" w14:textId="42CBA879" w:rsidR="00284BD6" w:rsidRDefault="00283802" w:rsidP="00283802">
      <w:pPr>
        <w:pStyle w:val="BulletLevel1"/>
      </w:pPr>
      <w:r w:rsidRPr="00BE0B63">
        <w:t>HPE SimpliVity OmniStack 3.7.1.60</w:t>
      </w:r>
      <w:del w:id="89" w:author="Moynihan, Nick" w:date="2017-08-23T15:03:00Z">
        <w:r w:rsidR="00284BD6" w:rsidDel="00CD3CF4">
          <w:delText>3</w:delText>
        </w:r>
      </w:del>
    </w:p>
    <w:p w14:paraId="3274F615" w14:textId="77777777" w:rsidR="00284BD6" w:rsidRDefault="00284BD6" w:rsidP="00284BD6">
      <w:pPr>
        <w:pStyle w:val="Heading1"/>
      </w:pPr>
      <w:bookmarkStart w:id="90" w:name="_Toc500883879"/>
      <w:r w:rsidRPr="00284BD6">
        <w:t>Architecture</w:t>
      </w:r>
      <w:bookmarkEnd w:id="90"/>
    </w:p>
    <w:p w14:paraId="4640376B" w14:textId="40DCA0C1" w:rsidR="00B675D7" w:rsidRDefault="00284BD6" w:rsidP="00B17413">
      <w:pPr>
        <w:pStyle w:val="BodyTextMetricLight10pt"/>
      </w:pPr>
      <w:r w:rsidRPr="00284BD6">
        <w:t xml:space="preserve">The </w:t>
      </w:r>
      <w:del w:id="91" w:author="Moynihan, Nick" w:date="2017-08-23T15:04:00Z">
        <w:r w:rsidRPr="00284BD6" w:rsidDel="00CD3CF4">
          <w:delText>Operations</w:delText>
        </w:r>
      </w:del>
      <w:r w:rsidR="00B675D7">
        <w:t>d</w:t>
      </w:r>
      <w:ins w:id="92" w:author="Moynihan, Nick" w:date="2017-08-23T15:04:00Z">
        <w:r w:rsidR="00CD3CF4">
          <w:t xml:space="preserve">evelopment </w:t>
        </w:r>
      </w:ins>
      <w:del w:id="93" w:author="Moynihan, Nick" w:date="2017-08-23T15:04:00Z">
        <w:r w:rsidRPr="00284BD6" w:rsidDel="00CD3CF4">
          <w:delText xml:space="preserve"> </w:delText>
        </w:r>
      </w:del>
      <w:r w:rsidRPr="00284BD6">
        <w:t>environment i</w:t>
      </w:r>
      <w:r>
        <w:t>s comprised of t</w:t>
      </w:r>
      <w:ins w:id="94" w:author="Moynihan, Nick" w:date="2017-08-23T15:05:00Z">
        <w:r w:rsidR="00CD3CF4">
          <w:t>wo</w:t>
        </w:r>
      </w:ins>
      <w:del w:id="95" w:author="Moynihan, Nick" w:date="2017-08-23T15:05:00Z">
        <w:r w:rsidDel="00CD3CF4">
          <w:delText>hree</w:delText>
        </w:r>
      </w:del>
      <w:r>
        <w:t xml:space="preserve"> HPE SimpliV</w:t>
      </w:r>
      <w:r w:rsidRPr="00284BD6">
        <w:t xml:space="preserve">ity 380 Gen10 servers. </w:t>
      </w:r>
      <w:r w:rsidR="00B675D7">
        <w:t xml:space="preserve">HPE recommends dual socket SimpliVity systems with at least 14 CPU cores per socket (28 total cores per system) for optimal performance and support during HA failover scenario. Please refer to Appendix A for a sample BOM.  </w:t>
      </w:r>
      <w:r w:rsidRPr="00284BD6">
        <w:t xml:space="preserve">Since the </w:t>
      </w:r>
      <w:r>
        <w:t>SimpliV</w:t>
      </w:r>
      <w:r w:rsidRPr="00284BD6">
        <w:t xml:space="preserve">ity technology relies on VMware virtualization, </w:t>
      </w:r>
      <w:r w:rsidR="00437E98">
        <w:t xml:space="preserve">the servers are managed using </w:t>
      </w:r>
      <w:r w:rsidRPr="00284BD6">
        <w:t>vCenter. The load among the t</w:t>
      </w:r>
      <w:ins w:id="96" w:author="Moynihan, Nick" w:date="2017-08-23T15:05:00Z">
        <w:r w:rsidR="00CD3CF4">
          <w:t>wo</w:t>
        </w:r>
      </w:ins>
      <w:del w:id="97" w:author="Moynihan, Nick" w:date="2017-08-23T15:05:00Z">
        <w:r w:rsidRPr="00284BD6" w:rsidDel="00CD3CF4">
          <w:delText>hree</w:delText>
        </w:r>
      </w:del>
      <w:r w:rsidRPr="00284BD6">
        <w:t xml:space="preserve"> host</w:t>
      </w:r>
      <w:r w:rsidR="00B17413">
        <w:t>s will be shared as per</w:t>
      </w:r>
      <w:r w:rsidR="00B17413" w:rsidRPr="00EF6602">
        <w:t xml:space="preserve"> </w:t>
      </w:r>
      <w:r w:rsidR="00EF6602" w:rsidRPr="00EF6602">
        <w:fldChar w:fldCharType="begin"/>
      </w:r>
      <w:r w:rsidR="00EF6602" w:rsidRPr="00EF6602">
        <w:instrText xml:space="preserve"> REF _Ref497308962 \h </w:instrText>
      </w:r>
      <w:r w:rsidR="00EF6602">
        <w:instrText xml:space="preserve"> \* MERGEFORMAT </w:instrText>
      </w:r>
      <w:r w:rsidR="00EF6602" w:rsidRPr="00EF6602">
        <w:fldChar w:fldCharType="separate"/>
      </w:r>
      <w:r w:rsidR="00653064" w:rsidRPr="00653064">
        <w:t>Figure 1</w:t>
      </w:r>
      <w:r w:rsidR="00EF6602" w:rsidRPr="00EF6602">
        <w:fldChar w:fldCharType="end"/>
      </w:r>
      <w:r w:rsidR="00B675D7">
        <w:t>.</w:t>
      </w:r>
    </w:p>
    <w:p w14:paraId="5B371CCA" w14:textId="08195F1D" w:rsidR="00B675D7" w:rsidRDefault="00B675D7" w:rsidP="00B675D7">
      <w:pPr>
        <w:pStyle w:val="BodyTextMetricLight10pt"/>
      </w:pPr>
      <w:r w:rsidRPr="0007052F">
        <w:lastRenderedPageBreak/>
        <w:t>Uptime is paramount for any users implementing Docker containers in business c</w:t>
      </w:r>
      <w:r>
        <w:t xml:space="preserve">ritical environments. </w:t>
      </w:r>
      <w:r w:rsidR="00452EC5">
        <w:t xml:space="preserve">HPE </w:t>
      </w:r>
      <w:r>
        <w:t>Express C</w:t>
      </w:r>
      <w:r w:rsidRPr="0007052F">
        <w:t>ontainers</w:t>
      </w:r>
      <w:r w:rsidR="00452EC5" w:rsidRPr="0007052F">
        <w:t xml:space="preserve"> with Docker </w:t>
      </w:r>
      <w:r w:rsidR="00452EC5">
        <w:t>EE</w:t>
      </w:r>
      <w:r w:rsidRPr="0007052F">
        <w:t xml:space="preserve"> offers various levels of </w:t>
      </w:r>
      <w:r>
        <w:t xml:space="preserve">high availability (HA) </w:t>
      </w:r>
      <w:r w:rsidRPr="0007052F">
        <w:t>to support continuous availability.</w:t>
      </w:r>
      <w:r>
        <w:t xml:space="preserve"> All containers including the Docker system containers are protected by Docker’s swarm mode. Swarm mode can protect against individual hardware, network, and container failures based on the user’s declarative model. </w:t>
      </w:r>
    </w:p>
    <w:p w14:paraId="0CF4B3F3" w14:textId="5742D4E0" w:rsidR="003B5183" w:rsidRDefault="00452EC5" w:rsidP="00B675D7">
      <w:pPr>
        <w:pStyle w:val="BodyTextMetricLight10pt"/>
      </w:pPr>
      <w:r>
        <w:t xml:space="preserve">HPE </w:t>
      </w:r>
      <w:r w:rsidR="00B675D7" w:rsidRPr="0007052F">
        <w:t xml:space="preserve">Express Containers with Docker </w:t>
      </w:r>
      <w:r w:rsidR="00B675D7">
        <w:t xml:space="preserve">EE </w:t>
      </w:r>
      <w:r w:rsidR="00B675D7" w:rsidRPr="0007052F">
        <w:t>also deploy</w:t>
      </w:r>
      <w:r w:rsidR="00B675D7">
        <w:t>s</w:t>
      </w:r>
      <w:r w:rsidR="00B675D7" w:rsidRPr="0007052F">
        <w:t xml:space="preserve"> load balancers in the system to help with</w:t>
      </w:r>
      <w:r w:rsidR="00B675D7">
        <w:t xml:space="preserve"> container traffic management. </w:t>
      </w:r>
      <w:r w:rsidR="00B675D7" w:rsidRPr="0007052F">
        <w:t xml:space="preserve">There are three load balancer VMs – </w:t>
      </w:r>
      <w:r w:rsidR="00B675D7">
        <w:t>UCP</w:t>
      </w:r>
      <w:r w:rsidR="00B675D7" w:rsidRPr="0007052F">
        <w:t xml:space="preserve"> load balancer, DTR load balancer, and Do</w:t>
      </w:r>
      <w:r w:rsidR="00B675D7">
        <w:t>cker worker node load balancer.</w:t>
      </w:r>
      <w:r w:rsidR="00B675D7" w:rsidRPr="0007052F">
        <w:t xml:space="preserve"> </w:t>
      </w:r>
      <w:r w:rsidR="003B5183">
        <w:t>The UCP load</w:t>
      </w:r>
      <w:r w:rsidR="007F234C">
        <w:t xml:space="preserve"> balancer and the DTR load balancer</w:t>
      </w:r>
      <w:r w:rsidR="003B5183">
        <w:t xml:space="preserve"> have </w:t>
      </w:r>
      <w:r w:rsidR="007F234C">
        <w:t xml:space="preserve">a </w:t>
      </w:r>
      <w:r w:rsidR="003B5183">
        <w:t xml:space="preserve">minimal effect on the current configuration because </w:t>
      </w:r>
      <w:r w:rsidR="007F234C">
        <w:t xml:space="preserve">only a </w:t>
      </w:r>
      <w:r w:rsidR="003B5183">
        <w:t>single instance of both UCP and DTR</w:t>
      </w:r>
      <w:r w:rsidR="007F234C">
        <w:t xml:space="preserve"> are deployed. T</w:t>
      </w:r>
      <w:r w:rsidR="003B5183">
        <w:t xml:space="preserve">hese load balancers </w:t>
      </w:r>
      <w:r w:rsidR="007F234C">
        <w:t>are included in case the user</w:t>
      </w:r>
      <w:r w:rsidR="003B5183">
        <w:t xml:space="preserve"> decides to setup additional UCP and DTR nodes in the future to improve high availability.</w:t>
      </w:r>
    </w:p>
    <w:p w14:paraId="6C586465" w14:textId="7DDAFAB1" w:rsidR="00B675D7" w:rsidRDefault="007F234C" w:rsidP="00B675D7">
      <w:pPr>
        <w:pStyle w:val="BodyTextMetricLight10pt"/>
      </w:pPr>
      <w:r>
        <w:t>Since the</w:t>
      </w:r>
      <w:r w:rsidR="00B675D7" w:rsidRPr="0007052F">
        <w:t xml:space="preserve"> load balancers exist in VMs, they have some degree of HA but </w:t>
      </w:r>
      <w:r w:rsidR="00B675D7">
        <w:t>may</w:t>
      </w:r>
      <w:r w:rsidR="00B675D7" w:rsidRPr="0007052F">
        <w:t xml:space="preserve"> incur some downtime during the</w:t>
      </w:r>
      <w:r w:rsidR="00B675D7">
        <w:t xml:space="preserve"> restoration of these VMs due to</w:t>
      </w:r>
      <w:r w:rsidR="00B675D7" w:rsidRPr="0007052F">
        <w:t xml:space="preserve"> a planned or unplanned outage. For optimal HA configuration, the user should consider implementing a HA load balancer architecture using the Virtual Ro</w:t>
      </w:r>
      <w:r w:rsidR="00B675D7">
        <w:t xml:space="preserve">uter Redundancy Protocol (VRRP). For more information see </w:t>
      </w:r>
      <w:hyperlink r:id="rId24">
        <w:r w:rsidR="2F38FAA4" w:rsidRPr="2F38FAA4">
          <w:rPr>
            <w:rStyle w:val="Hyperlink"/>
          </w:rPr>
          <w:t>http://www.haproxy.com/solutions/high-availability/</w:t>
        </w:r>
      </w:hyperlink>
      <w:r w:rsidR="2F38FAA4">
        <w:t xml:space="preserve">. </w:t>
      </w:r>
    </w:p>
    <w:p w14:paraId="7E0FD7F4" w14:textId="77777777" w:rsidR="00B675D7" w:rsidRDefault="00B675D7" w:rsidP="00B17413">
      <w:pPr>
        <w:pStyle w:val="BodyTextMetricLight10pt"/>
      </w:pPr>
    </w:p>
    <w:p w14:paraId="57D6A52F" w14:textId="77777777" w:rsidR="00B675D7" w:rsidRDefault="00B675D7" w:rsidP="00B17413">
      <w:pPr>
        <w:pStyle w:val="BodyTextMetricLight10pt"/>
      </w:pPr>
    </w:p>
    <w:p w14:paraId="03A42FD1" w14:textId="77777777" w:rsidR="007333AF" w:rsidDel="00E75CEE" w:rsidRDefault="007333AF" w:rsidP="007333AF">
      <w:pPr>
        <w:pStyle w:val="BulletLevel1"/>
        <w:numPr>
          <w:ilvl w:val="0"/>
          <w:numId w:val="0"/>
        </w:numPr>
        <w:ind w:left="187"/>
        <w:rPr>
          <w:del w:id="98" w:author="Moynihan, Nick" w:date="2017-08-23T15:53:00Z"/>
        </w:rPr>
      </w:pPr>
    </w:p>
    <w:p w14:paraId="482BAC90" w14:textId="0072D9CD" w:rsidR="000D5261" w:rsidRDefault="00562CFB" w:rsidP="00EF6602">
      <w:pPr>
        <w:pStyle w:val="FigureAfterspace"/>
      </w:pPr>
      <w:r>
        <w:rPr>
          <w:noProof/>
          <w:sz w:val="16"/>
          <w:szCs w:val="16"/>
        </w:rPr>
        <w:drawing>
          <wp:inline distT="0" distB="0" distL="0" distR="0" wp14:anchorId="511A2DB1" wp14:editId="62EE1DD7">
            <wp:extent cx="6858000" cy="3857624"/>
            <wp:effectExtent l="19050" t="19050" r="1905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vops_arch.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3857624"/>
                    </a:xfrm>
                    <a:prstGeom prst="rect">
                      <a:avLst/>
                    </a:prstGeom>
                    <a:ln w="12700">
                      <a:solidFill>
                        <a:schemeClr val="accent1"/>
                      </a:solidFill>
                    </a:ln>
                  </pic:spPr>
                </pic:pic>
              </a:graphicData>
            </a:graphic>
          </wp:inline>
        </w:drawing>
      </w:r>
      <w:r w:rsidR="00D31E8C">
        <w:rPr>
          <w:rStyle w:val="CommentReference"/>
        </w:rPr>
        <w:commentReference w:id="99"/>
      </w:r>
    </w:p>
    <w:p w14:paraId="3C827D0E" w14:textId="284A5CDE" w:rsidR="00EF6602" w:rsidRDefault="00EF6602" w:rsidP="00EF6602">
      <w:pPr>
        <w:pStyle w:val="MISCFigureCaptionHeader8pt"/>
      </w:pPr>
      <w:bookmarkStart w:id="100" w:name="_Ref497308962"/>
      <w:r w:rsidRPr="00EF6602">
        <w:rPr>
          <w:rStyle w:val="MISCFigureCaptionHeaderBold8pt"/>
        </w:rPr>
        <w:t xml:space="preserve">Figure </w:t>
      </w:r>
      <w:r w:rsidRPr="2F38FAA4">
        <w:fldChar w:fldCharType="begin"/>
      </w:r>
      <w:r w:rsidRPr="00EF6602">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w:t>
      </w:r>
      <w:r w:rsidRPr="2F38FAA4">
        <w:fldChar w:fldCharType="end"/>
      </w:r>
      <w:bookmarkEnd w:id="100"/>
      <w:r w:rsidRPr="00EF6602">
        <w:rPr>
          <w:rStyle w:val="MISCFigureCaptionHeaderBold8pt"/>
        </w:rPr>
        <w:t>.</w:t>
      </w:r>
      <w:r>
        <w:t xml:space="preserve"> Solution architecture</w:t>
      </w:r>
    </w:p>
    <w:p w14:paraId="1662B218" w14:textId="77777777" w:rsidR="00B675D7" w:rsidRDefault="00B675D7" w:rsidP="00B675D7">
      <w:pPr>
        <w:pStyle w:val="BodyTextMetricLight10pt"/>
      </w:pPr>
      <w:r>
        <w:t>The Ansible playbooks can be modified to fit your environment and your high availability (HA) needs. By default, the Ansible Playbooks will set up a 2 node environment. HPE and Docker recommend a minimal starter configuration of 2 physical nodes for running Docker in a development environment.</w:t>
      </w:r>
    </w:p>
    <w:p w14:paraId="3514E45A" w14:textId="198794E2" w:rsidR="00B675D7" w:rsidRDefault="00B675D7" w:rsidP="00B675D7">
      <w:pPr>
        <w:pStyle w:val="BodyTextMetricLight10pt"/>
      </w:pPr>
      <w:r>
        <w:t>The distribution of the Docker and non-Docker modules over the 2 physical nodes via virtual machines (VMs) is as follows:</w:t>
      </w:r>
    </w:p>
    <w:p w14:paraId="2C21C6EA" w14:textId="77777777" w:rsidR="00B675D7" w:rsidRDefault="00B675D7" w:rsidP="00B675D7">
      <w:pPr>
        <w:pStyle w:val="BulletLevel1"/>
      </w:pPr>
      <w:r>
        <w:lastRenderedPageBreak/>
        <w:t>1 Docker Universal Control Plane (UCP) VM node</w:t>
      </w:r>
    </w:p>
    <w:p w14:paraId="688945AA" w14:textId="0FDE6D89" w:rsidR="00B675D7" w:rsidRDefault="00B675D7" w:rsidP="00B675D7">
      <w:pPr>
        <w:pStyle w:val="BulletLevel1"/>
      </w:pPr>
      <w:r>
        <w:t>1 Docker Trusted Registry (DTR) VM node</w:t>
      </w:r>
      <w:del w:id="101" w:author="Moynihan, Nick" w:date="2017-08-23T15:20:00Z">
        <w:r w:rsidDel="0050599A">
          <w:delText>, but ideally 3 or 5, spread across the 3 SimpliV</w:delText>
        </w:r>
        <w:r w:rsidRPr="00284BD6" w:rsidDel="0050599A">
          <w:delText xml:space="preserve">ity </w:delText>
        </w:r>
        <w:r w:rsidDel="0050599A">
          <w:delText>servers</w:delText>
        </w:r>
      </w:del>
    </w:p>
    <w:p w14:paraId="754280EB" w14:textId="1CAF790C" w:rsidR="00B675D7" w:rsidRDefault="001C62DB" w:rsidP="001C62DB">
      <w:pPr>
        <w:pStyle w:val="BulletLevel1"/>
      </w:pPr>
      <w:r>
        <w:t>2</w:t>
      </w:r>
      <w:r w:rsidRPr="001C62DB">
        <w:t xml:space="preserve"> </w:t>
      </w:r>
      <w:r>
        <w:t>Docker Swarm worker VM nodes for container workloads</w:t>
      </w:r>
    </w:p>
    <w:p w14:paraId="279022D7" w14:textId="77777777" w:rsidR="001C62DB" w:rsidRDefault="001C62DB" w:rsidP="001C62DB">
      <w:pPr>
        <w:pStyle w:val="BulletLevel1"/>
      </w:pPr>
      <w:r>
        <w:t>1 Docker UCP load balancer VM to ensure access to UCP in the event of a node failure</w:t>
      </w:r>
    </w:p>
    <w:p w14:paraId="5F9565A6" w14:textId="77777777" w:rsidR="001C62DB" w:rsidRDefault="001C62DB" w:rsidP="001C62DB">
      <w:pPr>
        <w:pStyle w:val="BulletLevel1"/>
      </w:pPr>
      <w:r>
        <w:t>1 Docker DTR load balancer VM to ensure access to DTR in the event of a node failure</w:t>
      </w:r>
    </w:p>
    <w:p w14:paraId="01697F74" w14:textId="77777777" w:rsidR="001C62DB" w:rsidRDefault="001C62DB" w:rsidP="001C62DB">
      <w:pPr>
        <w:pStyle w:val="BulletLevel1"/>
      </w:pPr>
      <w:r>
        <w:t>1 Docker Swarm Worker node VM load balancer</w:t>
      </w:r>
    </w:p>
    <w:p w14:paraId="474B3911" w14:textId="77777777" w:rsidR="001C62DB" w:rsidRDefault="001C62DB" w:rsidP="001C62DB">
      <w:pPr>
        <w:pStyle w:val="BulletLevel1"/>
      </w:pPr>
      <w:r>
        <w:t xml:space="preserve">1 Logging server VM for central logging </w:t>
      </w:r>
    </w:p>
    <w:p w14:paraId="67C26456" w14:textId="0E109E98" w:rsidR="001C62DB" w:rsidRDefault="001C62DB" w:rsidP="001C62DB">
      <w:pPr>
        <w:pStyle w:val="BulletLevel1LastBeforeBodycopy"/>
      </w:pPr>
      <w:r>
        <w:t>1 NFS server VM for storage Docker DTR images</w:t>
      </w:r>
    </w:p>
    <w:p w14:paraId="4CCDE18E" w14:textId="77777777" w:rsidR="00DC5F3C" w:rsidRDefault="00DC5F3C" w:rsidP="00DC5F3C">
      <w:pPr>
        <w:pStyle w:val="BodyTextMetricLight10pt"/>
      </w:pPr>
      <w:r>
        <w:t>In addition to the above, the playbooks also set up:</w:t>
      </w:r>
    </w:p>
    <w:p w14:paraId="5D66AB4B" w14:textId="3CF60849" w:rsidR="00DC5F3C" w:rsidRDefault="00DC5F3C" w:rsidP="00DC5F3C">
      <w:pPr>
        <w:pStyle w:val="BulletLevel1"/>
      </w:pPr>
      <w:r>
        <w:t>Docker persistent storage driver from VMware</w:t>
      </w:r>
    </w:p>
    <w:p w14:paraId="346DBEC9" w14:textId="2E17EAE8" w:rsidR="00DC5F3C" w:rsidRDefault="00DC5F3C" w:rsidP="00DC5F3C">
      <w:pPr>
        <w:pStyle w:val="BulletLevel1"/>
      </w:pPr>
      <w:r>
        <w:t>Elasticsearch, Logstash, and Kibana (ELK) stack</w:t>
      </w:r>
    </w:p>
    <w:p w14:paraId="6E5E2854" w14:textId="7CCE6092" w:rsidR="00DC5F3C" w:rsidRDefault="00DC5F3C" w:rsidP="00DC5F3C">
      <w:pPr>
        <w:pStyle w:val="BulletLevel1"/>
      </w:pPr>
      <w:r>
        <w:t>Play with Docker (PWD)</w:t>
      </w:r>
    </w:p>
    <w:p w14:paraId="45A8ADA3" w14:textId="731A2D3D" w:rsidR="00DC5F3C" w:rsidRDefault="00DC5F3C" w:rsidP="00DC5F3C">
      <w:pPr>
        <w:pStyle w:val="BulletLevel1"/>
      </w:pPr>
      <w:r>
        <w:t>CloudBees Jenkins</w:t>
      </w:r>
    </w:p>
    <w:p w14:paraId="713CFD35" w14:textId="77777777" w:rsidR="00DC5F3C" w:rsidRPr="00284BD6" w:rsidRDefault="00DC5F3C" w:rsidP="00DC5F3C">
      <w:pPr>
        <w:pStyle w:val="BulletLevel1LastBeforeBodycopy"/>
      </w:pPr>
      <w:r>
        <w:t xml:space="preserve">SimpliVity backup policy for data volumes </w:t>
      </w:r>
      <w:r w:rsidRPr="00B37F43">
        <w:t xml:space="preserve">and for the NFS storage used by DTR for storing </w:t>
      </w:r>
      <w:r>
        <w:t xml:space="preserve">Docker </w:t>
      </w:r>
      <w:r w:rsidRPr="00B37F43">
        <w:t>images</w:t>
      </w:r>
    </w:p>
    <w:p w14:paraId="7D2EC570" w14:textId="79B4C2CF" w:rsidR="00B675D7" w:rsidRPr="00284BD6" w:rsidDel="00663F4B" w:rsidRDefault="00B675D7" w:rsidP="00B675D7">
      <w:pPr>
        <w:pStyle w:val="BulletLevel1"/>
        <w:rPr>
          <w:del w:id="102" w:author="Moynihan, Nick" w:date="2017-08-23T15:54:00Z"/>
        </w:rPr>
      </w:pPr>
      <w:commentRangeStart w:id="103"/>
      <w:ins w:id="104" w:author="McGoldrick, Gabriel" w:date="2017-09-08T10:28:00Z">
        <w:del w:id="105" w:author="Moynihan, Nick" w:date="2017-10-09T08:38:00Z">
          <w:r w:rsidDel="3B4AFA37">
            <w:delText>B</w:delText>
          </w:r>
        </w:del>
      </w:ins>
      <w:ins w:id="106" w:author="Moynihan, Nick" w:date="2017-08-23T15:21:00Z">
        <w:del w:id="107" w:author="McGoldrick, Gabriel" w:date="2017-09-08T10:28:00Z">
          <w:r w:rsidDel="00564538">
            <w:delText>b</w:delText>
          </w:r>
        </w:del>
      </w:ins>
      <w:ins w:id="108" w:author="McGoldrick, Gabriel" w:date="2017-09-08T10:28:00Z">
        <w:del w:id="109" w:author="Moynihan, Nick" w:date="2017-10-09T08:38:00Z">
          <w:r w:rsidDel="3B4AFA37">
            <w:delText xml:space="preserve">Jenkins </w:delText>
          </w:r>
        </w:del>
      </w:ins>
      <w:commentRangeEnd w:id="103"/>
      <w:r>
        <w:rPr>
          <w:rStyle w:val="CommentReference"/>
          <w:color w:val="auto"/>
        </w:rPr>
        <w:commentReference w:id="103"/>
      </w:r>
    </w:p>
    <w:p w14:paraId="08BD72FC" w14:textId="4EE04081" w:rsidR="00B675D7" w:rsidRDefault="00B675D7" w:rsidP="00EC7AF6">
      <w:pPr>
        <w:pStyle w:val="BodyTextLastMetricLight10pt"/>
      </w:pPr>
      <w:r w:rsidRPr="00284BD6">
        <w:t xml:space="preserve">These </w:t>
      </w:r>
      <w:r w:rsidR="00004C28">
        <w:t>instances</w:t>
      </w:r>
      <w:r w:rsidRPr="00284BD6">
        <w:t xml:space="preserve"> can live in any of the hosts and they are not redundant.</w:t>
      </w:r>
      <w:r w:rsidR="000A0348">
        <w:t xml:space="preserve"> The vSphere Docker volume plug-in stores data in a shared datastore that can be accessed f</w:t>
      </w:r>
      <w:r w:rsidR="00EC7AF6">
        <w:t>rom any machine in the cluster.</w:t>
      </w:r>
    </w:p>
    <w:p w14:paraId="487D9AA7" w14:textId="77777777" w:rsidR="00C73E9F" w:rsidRDefault="00C73E9F" w:rsidP="00C73E9F">
      <w:pPr>
        <w:pStyle w:val="Heading1"/>
      </w:pPr>
      <w:bookmarkStart w:id="110" w:name="_Toc497203761"/>
      <w:bookmarkStart w:id="111" w:name="_Toc500883880"/>
      <w:commentRangeStart w:id="112"/>
      <w:r>
        <w:t>Sizing considerations</w:t>
      </w:r>
      <w:bookmarkEnd w:id="110"/>
      <w:commentRangeEnd w:id="112"/>
      <w:r>
        <w:rPr>
          <w:rStyle w:val="CommentReference"/>
        </w:rPr>
        <w:commentReference w:id="112"/>
      </w:r>
      <w:bookmarkEnd w:id="111"/>
    </w:p>
    <w:p w14:paraId="15A2D069" w14:textId="5759222A" w:rsidR="00C73E9F" w:rsidRPr="008E0673" w:rsidRDefault="00C73E9F" w:rsidP="00C73E9F">
      <w:pPr>
        <w:pStyle w:val="BodyTextMetricLight10pt"/>
        <w:rPr>
          <w:lang w:val="en-GB"/>
        </w:rPr>
      </w:pPr>
      <w:r w:rsidRPr="008E0673">
        <w:rPr>
          <w:lang w:val="en-GB"/>
        </w:rPr>
        <w:t>A node is a machine in the cluster (virtual or physical) with Docker Engine running on it. When provisioning each node, assign it a role: UCP Controller, DTR,</w:t>
      </w:r>
      <w:r w:rsidR="005E5AAF">
        <w:rPr>
          <w:lang w:val="en-GB"/>
        </w:rPr>
        <w:t xml:space="preserve"> or worker node so that it is</w:t>
      </w:r>
      <w:r w:rsidRPr="008E0673">
        <w:rPr>
          <w:lang w:val="en-GB"/>
        </w:rPr>
        <w:t xml:space="preserve"> protected from running application workloads.</w:t>
      </w:r>
    </w:p>
    <w:p w14:paraId="22221A86" w14:textId="77777777" w:rsidR="00C73E9F" w:rsidRPr="008E0673" w:rsidRDefault="00C73E9F" w:rsidP="00C73E9F">
      <w:pPr>
        <w:pStyle w:val="BodyTextMetricLight10pt"/>
        <w:rPr>
          <w:lang w:val="en-GB"/>
        </w:rPr>
      </w:pPr>
      <w:r w:rsidRPr="008E0673">
        <w:rPr>
          <w:lang w:val="en-GB"/>
        </w:rPr>
        <w:t>To decide what size the node should be in terms of CPU, RAM, and storage resources, consider the following:</w:t>
      </w:r>
    </w:p>
    <w:p w14:paraId="11603A02" w14:textId="10949F9F" w:rsidR="00C73E9F" w:rsidRPr="008E0673" w:rsidRDefault="00C73E9F" w:rsidP="00C73E9F">
      <w:pPr>
        <w:pStyle w:val="NumberedList-Level1"/>
        <w:rPr>
          <w:lang w:val="en-GB"/>
        </w:rPr>
      </w:pPr>
      <w:r w:rsidRPr="008E0673">
        <w:rPr>
          <w:lang w:val="en-GB"/>
        </w:rPr>
        <w:t>All nodes should at least fulfil the minimal requirements, for UCP 2.0</w:t>
      </w:r>
      <w:r w:rsidR="005E5AAF">
        <w:rPr>
          <w:lang w:val="en-GB"/>
        </w:rPr>
        <w:t>,</w:t>
      </w:r>
      <w:r w:rsidRPr="008E0673">
        <w:rPr>
          <w:lang w:val="en-GB"/>
        </w:rPr>
        <w:t xml:space="preserve"> 2GB of RAM and 3GB of storage. More detailed requirements are in the UCP documentation.</w:t>
      </w:r>
    </w:p>
    <w:p w14:paraId="339E2276" w14:textId="77777777" w:rsidR="00C73E9F" w:rsidRPr="008E0673" w:rsidRDefault="00C73E9F" w:rsidP="00C73E9F">
      <w:pPr>
        <w:pStyle w:val="NumberedList-Level1"/>
        <w:rPr>
          <w:lang w:val="en-GB"/>
        </w:rPr>
      </w:pPr>
      <w:r w:rsidRPr="008E0673">
        <w:rPr>
          <w:lang w:val="en-GB"/>
        </w:rPr>
        <w:t>UCP Controller nodes should be provided with more than the minimal requirements, but won’t need much more if nothing else runs on them.</w:t>
      </w:r>
    </w:p>
    <w:p w14:paraId="549CEA7F" w14:textId="6B532218" w:rsidR="00C73E9F" w:rsidRPr="008E0673" w:rsidRDefault="00C73E9F" w:rsidP="00C73E9F">
      <w:pPr>
        <w:pStyle w:val="NumberedList-Level1"/>
        <w:rPr>
          <w:lang w:val="en-GB"/>
        </w:rPr>
      </w:pPr>
      <w:r w:rsidRPr="008E0673">
        <w:rPr>
          <w:lang w:val="en-GB"/>
        </w:rPr>
        <w:t>Ideal</w:t>
      </w:r>
      <w:r>
        <w:rPr>
          <w:lang w:val="en-GB"/>
        </w:rPr>
        <w:t>ly,</w:t>
      </w:r>
      <w:r w:rsidR="005E5AAF">
        <w:rPr>
          <w:lang w:val="en-GB"/>
        </w:rPr>
        <w:t xml:space="preserve"> w</w:t>
      </w:r>
      <w:r w:rsidR="000A0348">
        <w:rPr>
          <w:lang w:val="en-GB"/>
        </w:rPr>
        <w:t>orker node</w:t>
      </w:r>
      <w:r w:rsidRPr="008E0673">
        <w:rPr>
          <w:lang w:val="en-GB"/>
        </w:rPr>
        <w:t xml:space="preserve"> size will vary based on your workloads</w:t>
      </w:r>
      <w:r>
        <w:rPr>
          <w:lang w:val="en-GB"/>
        </w:rPr>
        <w:t xml:space="preserve"> so</w:t>
      </w:r>
      <w:r w:rsidRPr="008E0673">
        <w:rPr>
          <w:lang w:val="en-GB"/>
        </w:rPr>
        <w:t xml:space="preserve"> it is impossible to define a universal standard size.</w:t>
      </w:r>
    </w:p>
    <w:p w14:paraId="22DCFDFA" w14:textId="77777777" w:rsidR="00C73E9F" w:rsidRPr="008E0673" w:rsidRDefault="00C73E9F" w:rsidP="00C73E9F">
      <w:pPr>
        <w:pStyle w:val="NumberedList-Level1LastBeforeBodycopy"/>
        <w:rPr>
          <w:lang w:val="en-GB"/>
        </w:rPr>
      </w:pPr>
      <w:r w:rsidRPr="008E0673">
        <w:rPr>
          <w:lang w:val="en-GB"/>
        </w:rPr>
        <w:t>Other considerations like target density (average number of container</w:t>
      </w:r>
      <w:r>
        <w:rPr>
          <w:lang w:val="en-GB"/>
        </w:rPr>
        <w:t>s</w:t>
      </w:r>
      <w:r w:rsidRPr="008E0673">
        <w:rPr>
          <w:lang w:val="en-GB"/>
        </w:rPr>
        <w:t xml:space="preserve"> per node), w</w:t>
      </w:r>
      <w:r>
        <w:rPr>
          <w:lang w:val="en-GB"/>
        </w:rPr>
        <w:t>h</w:t>
      </w:r>
      <w:r w:rsidRPr="008E0673">
        <w:rPr>
          <w:lang w:val="en-GB"/>
        </w:rPr>
        <w:t>ether one standard node type or several are preferred, and other operational considerations might also influence sizing.</w:t>
      </w:r>
    </w:p>
    <w:p w14:paraId="76500C28" w14:textId="20628DFC" w:rsidR="00C73E9F" w:rsidRDefault="00C73E9F" w:rsidP="00C73E9F">
      <w:pPr>
        <w:pStyle w:val="BodyTextMetricLight10pt"/>
        <w:rPr>
          <w:lang w:val="en-GB"/>
        </w:rPr>
      </w:pPr>
      <w:r w:rsidRPr="008E0673">
        <w:rPr>
          <w:lang w:val="en-GB"/>
        </w:rPr>
        <w:t>If possible, node size should be determined by experimentat</w:t>
      </w:r>
      <w:r w:rsidR="005E5AAF">
        <w:rPr>
          <w:lang w:val="en-GB"/>
        </w:rPr>
        <w:t>ion and testing actual workload</w:t>
      </w:r>
      <w:proofErr w:type="gramStart"/>
      <w:r w:rsidR="005E5AAF">
        <w:rPr>
          <w:lang w:val="en-GB"/>
        </w:rPr>
        <w:t>;</w:t>
      </w:r>
      <w:r w:rsidRPr="008E0673">
        <w:rPr>
          <w:lang w:val="en-GB"/>
        </w:rPr>
        <w:t>,</w:t>
      </w:r>
      <w:proofErr w:type="gramEnd"/>
      <w:r w:rsidRPr="008E0673">
        <w:rPr>
          <w:lang w:val="en-GB"/>
        </w:rPr>
        <w:t xml:space="preserve"> and they should be refined iteratively. A good starting point is to select a standard or default machine type in your environment and use this size only. If your standard machine type provides more resources than the UCP Controllers need, it makes sense to have a smaller node size for these. Whatever the starting choice, it</w:t>
      </w:r>
      <w:r>
        <w:rPr>
          <w:lang w:val="en-GB"/>
        </w:rPr>
        <w:t xml:space="preserve"> is</w:t>
      </w:r>
      <w:r w:rsidRPr="008E0673">
        <w:rPr>
          <w:lang w:val="en-GB"/>
        </w:rPr>
        <w:t xml:space="preserve"> important to monitor resource usage and cost to improve the model.</w:t>
      </w:r>
    </w:p>
    <w:p w14:paraId="247F4175" w14:textId="574ED958" w:rsidR="000A0348" w:rsidRDefault="000A0348" w:rsidP="000A0348">
      <w:pPr>
        <w:pStyle w:val="BodyTextMetricLight10pt"/>
      </w:pPr>
      <w:r>
        <w:t xml:space="preserve">For </w:t>
      </w:r>
      <w:r w:rsidR="00452EC5">
        <w:t xml:space="preserve">HPE </w:t>
      </w:r>
      <w:r>
        <w:t xml:space="preserve">Express Containers with Docker EE: Dev Edition, the following </w:t>
      </w:r>
      <w:r w:rsidR="005E5AAF">
        <w:t>tables</w:t>
      </w:r>
      <w:r>
        <w:t xml:space="preserve"> describe </w:t>
      </w:r>
      <w:r>
        <w:rPr>
          <w:rStyle w:val="CommentReference"/>
        </w:rPr>
        <w:commentReference w:id="113"/>
      </w:r>
      <w:r>
        <w:rPr>
          <w:rStyle w:val="CommentReference"/>
        </w:rPr>
        <w:commentReference w:id="114"/>
      </w:r>
      <w:r>
        <w:t>sizing configurations. The vCPU allocations are described in</w:t>
      </w:r>
      <w:r w:rsidR="00A41DAD">
        <w:t xml:space="preserve"> </w:t>
      </w:r>
      <w:r w:rsidR="00A41DAD" w:rsidRPr="00A41DAD">
        <w:fldChar w:fldCharType="begin"/>
      </w:r>
      <w:r w:rsidR="00A41DAD" w:rsidRPr="00A41DAD">
        <w:instrText xml:space="preserve"> REF _Ref498683149 \h </w:instrText>
      </w:r>
      <w:r w:rsidR="00A41DAD">
        <w:instrText xml:space="preserve"> \* MERGEFORMAT </w:instrText>
      </w:r>
      <w:r w:rsidR="00A41DAD" w:rsidRPr="00A41DAD">
        <w:fldChar w:fldCharType="separate"/>
      </w:r>
      <w:r w:rsidR="00653064" w:rsidRPr="00653064">
        <w:t>Table 1</w:t>
      </w:r>
      <w:r w:rsidR="00A41DAD" w:rsidRPr="00A41DAD">
        <w:fldChar w:fldCharType="end"/>
      </w:r>
      <w:r>
        <w:t xml:space="preserve"> while the memory allocation is described in</w:t>
      </w:r>
      <w:r w:rsidR="00A41DAD">
        <w:t xml:space="preserve"> </w:t>
      </w:r>
      <w:r w:rsidR="00A41DAD" w:rsidRPr="00A41DAD">
        <w:fldChar w:fldCharType="begin"/>
      </w:r>
      <w:r w:rsidR="00A41DAD" w:rsidRPr="00A41DAD">
        <w:instrText xml:space="preserve"> REF _Ref497475448 \h </w:instrText>
      </w:r>
      <w:r w:rsidR="00A41DAD">
        <w:instrText xml:space="preserve"> \* MERGEFORMAT </w:instrText>
      </w:r>
      <w:r w:rsidR="00A41DAD" w:rsidRPr="00A41DAD">
        <w:fldChar w:fldCharType="separate"/>
      </w:r>
      <w:r w:rsidR="00653064" w:rsidRPr="00653064">
        <w:t>Table 2</w:t>
      </w:r>
      <w:r w:rsidR="00A41DAD" w:rsidRPr="00A41DAD">
        <w:fldChar w:fldCharType="end"/>
      </w:r>
      <w:r w:rsidRPr="00A41DAD">
        <w:t>.</w:t>
      </w:r>
      <w:r>
        <w:t xml:space="preserve"> </w:t>
      </w:r>
    </w:p>
    <w:p w14:paraId="74A377DA" w14:textId="77777777" w:rsidR="00A41DAD" w:rsidRPr="005E394F" w:rsidRDefault="00A41DAD" w:rsidP="00A41DAD">
      <w:pPr>
        <w:pStyle w:val="BodyTextMetricLight10pt"/>
      </w:pPr>
      <w:bookmarkStart w:id="115" w:name="_Ref495482075"/>
      <w:bookmarkStart w:id="116" w:name="_Ref498683149"/>
      <w:bookmarkStart w:id="117" w:name="_Ref495482071"/>
      <w:r w:rsidRPr="00BF64A7">
        <w:rPr>
          <w:rStyle w:val="MISCTableCaptionHeaderBold8pt"/>
        </w:rPr>
        <w:t xml:space="preserve">Table </w:t>
      </w:r>
      <w:r w:rsidRPr="00B83C28">
        <w:fldChar w:fldCharType="begin"/>
      </w:r>
      <w:r w:rsidRPr="00BF64A7">
        <w:rPr>
          <w:rStyle w:val="MISCTableCaptionHeaderBold8pt"/>
        </w:rPr>
        <w:instrText xml:space="preserve"> SEQ Table \* ARABIC </w:instrText>
      </w:r>
      <w:r w:rsidRPr="00B83C28">
        <w:rPr>
          <w:rStyle w:val="MISCTableCaptionHeaderBold8pt"/>
        </w:rPr>
        <w:fldChar w:fldCharType="separate"/>
      </w:r>
      <w:r w:rsidR="00653064">
        <w:rPr>
          <w:rStyle w:val="MISCTableCaptionHeaderBold8pt"/>
          <w:noProof/>
        </w:rPr>
        <w:t>1</w:t>
      </w:r>
      <w:r w:rsidRPr="00B83C28">
        <w:fldChar w:fldCharType="end"/>
      </w:r>
      <w:bookmarkEnd w:id="115"/>
      <w:bookmarkEnd w:id="116"/>
      <w:r>
        <w:t>.</w:t>
      </w:r>
      <w:r w:rsidRPr="005E394F">
        <w:t xml:space="preserve"> </w:t>
      </w:r>
      <w:proofErr w:type="gramStart"/>
      <w:r w:rsidRPr="005E394F">
        <w:t>vCPU</w:t>
      </w:r>
      <w:bookmarkEnd w:id="117"/>
      <w:proofErr w:type="gramEnd"/>
    </w:p>
    <w:tbl>
      <w:tblPr>
        <w:tblStyle w:val="TableGrid"/>
        <w:tblW w:w="5787"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799"/>
        <w:gridCol w:w="1800"/>
        <w:gridCol w:w="2188"/>
      </w:tblGrid>
      <w:tr w:rsidR="00A41DAD" w:rsidRPr="000912CB" w14:paraId="274B45BE" w14:textId="77777777" w:rsidTr="00A41DAD">
        <w:trPr>
          <w:trHeight w:val="241"/>
        </w:trPr>
        <w:tc>
          <w:tcPr>
            <w:tcW w:w="1799" w:type="dxa"/>
            <w:tcBorders>
              <w:top w:val="nil"/>
              <w:bottom w:val="single" w:sz="36" w:space="0" w:color="00B388"/>
            </w:tcBorders>
            <w:shd w:val="clear" w:color="auto" w:fill="auto"/>
          </w:tcPr>
          <w:p w14:paraId="3E39CA73" w14:textId="77777777" w:rsidR="00A41DAD" w:rsidRDefault="00A41DAD" w:rsidP="002E37CF">
            <w:pPr>
              <w:pStyle w:val="TableSubhead8pt"/>
            </w:pPr>
            <w:r>
              <w:t>vCPUs</w:t>
            </w:r>
          </w:p>
        </w:tc>
        <w:tc>
          <w:tcPr>
            <w:tcW w:w="1800" w:type="dxa"/>
            <w:tcBorders>
              <w:top w:val="nil"/>
              <w:bottom w:val="single" w:sz="36" w:space="0" w:color="00B388"/>
            </w:tcBorders>
            <w:shd w:val="clear" w:color="auto" w:fill="auto"/>
          </w:tcPr>
          <w:p w14:paraId="4A18791D" w14:textId="77777777" w:rsidR="00A41DAD" w:rsidRDefault="00A41DAD" w:rsidP="002E37CF">
            <w:pPr>
              <w:pStyle w:val="TableSubhead8pt"/>
              <w:jc w:val="center"/>
            </w:pPr>
            <w:r>
              <w:t>simply01</w:t>
            </w:r>
          </w:p>
        </w:tc>
        <w:tc>
          <w:tcPr>
            <w:tcW w:w="2188" w:type="dxa"/>
            <w:tcBorders>
              <w:top w:val="nil"/>
              <w:bottom w:val="single" w:sz="36" w:space="0" w:color="00B388"/>
            </w:tcBorders>
            <w:shd w:val="clear" w:color="auto" w:fill="auto"/>
          </w:tcPr>
          <w:p w14:paraId="27EB377C" w14:textId="77777777" w:rsidR="00A41DAD" w:rsidRPr="000912CB" w:rsidRDefault="00A41DAD" w:rsidP="002E37CF">
            <w:pPr>
              <w:pStyle w:val="TableSubhead8pt"/>
              <w:jc w:val="center"/>
            </w:pPr>
            <w:r>
              <w:t>simply02</w:t>
            </w:r>
          </w:p>
        </w:tc>
      </w:tr>
      <w:tr w:rsidR="00A41DAD" w:rsidRPr="000912CB" w14:paraId="4B8B4E49" w14:textId="77777777" w:rsidTr="00A41DAD">
        <w:trPr>
          <w:trHeight w:val="241"/>
        </w:trPr>
        <w:tc>
          <w:tcPr>
            <w:tcW w:w="1799" w:type="dxa"/>
            <w:tcBorders>
              <w:top w:val="single" w:sz="36" w:space="0" w:color="00B388"/>
            </w:tcBorders>
            <w:shd w:val="clear" w:color="auto" w:fill="auto"/>
          </w:tcPr>
          <w:p w14:paraId="0DBF5C13" w14:textId="77777777" w:rsidR="00A41DAD" w:rsidRPr="00EA3FE2" w:rsidRDefault="00A41DAD" w:rsidP="002E37CF">
            <w:pPr>
              <w:pStyle w:val="TableBody8pt"/>
              <w:rPr>
                <w:rStyle w:val="CodingLanguage"/>
                <w:rFonts w:ascii="MetricHPE Light" w:hAnsi="MetricHPE Light"/>
              </w:rPr>
            </w:pPr>
            <w:r>
              <w:rPr>
                <w:rStyle w:val="CodingLanguage"/>
                <w:rFonts w:ascii="MetricHPE Light" w:hAnsi="MetricHPE Light"/>
              </w:rPr>
              <w:t>ucp1</w:t>
            </w:r>
          </w:p>
        </w:tc>
        <w:tc>
          <w:tcPr>
            <w:tcW w:w="1800" w:type="dxa"/>
            <w:tcBorders>
              <w:top w:val="single" w:sz="36" w:space="0" w:color="00B388"/>
            </w:tcBorders>
            <w:shd w:val="clear" w:color="auto" w:fill="auto"/>
          </w:tcPr>
          <w:p w14:paraId="013BF469" w14:textId="77777777" w:rsidR="00A41DAD" w:rsidRDefault="00A41DAD" w:rsidP="002E37CF">
            <w:pPr>
              <w:pStyle w:val="TableBody8pt"/>
              <w:jc w:val="center"/>
            </w:pPr>
            <w:r>
              <w:t>4</w:t>
            </w:r>
          </w:p>
        </w:tc>
        <w:tc>
          <w:tcPr>
            <w:tcW w:w="2188" w:type="dxa"/>
            <w:tcBorders>
              <w:top w:val="single" w:sz="36" w:space="0" w:color="00B388"/>
            </w:tcBorders>
            <w:shd w:val="clear" w:color="auto" w:fill="auto"/>
          </w:tcPr>
          <w:p w14:paraId="741C19C3" w14:textId="77777777" w:rsidR="00A41DAD" w:rsidRPr="000912CB" w:rsidRDefault="00A41DAD" w:rsidP="002E37CF">
            <w:pPr>
              <w:pStyle w:val="TableBody8pt"/>
              <w:jc w:val="center"/>
            </w:pPr>
          </w:p>
        </w:tc>
      </w:tr>
      <w:tr w:rsidR="00A41DAD" w:rsidRPr="000912CB" w14:paraId="7A385F70" w14:textId="77777777" w:rsidTr="00A41DAD">
        <w:trPr>
          <w:trHeight w:val="241"/>
        </w:trPr>
        <w:tc>
          <w:tcPr>
            <w:tcW w:w="1799" w:type="dxa"/>
            <w:shd w:val="clear" w:color="auto" w:fill="auto"/>
          </w:tcPr>
          <w:p w14:paraId="50B3E7ED" w14:textId="77777777" w:rsidR="00A41DAD" w:rsidRPr="00B31ACC" w:rsidRDefault="00A41DAD" w:rsidP="002E37CF">
            <w:pPr>
              <w:pStyle w:val="TableBody8pt"/>
              <w:rPr>
                <w:rStyle w:val="CodingLanguage"/>
                <w:rFonts w:ascii="MetricHPE Light" w:hAnsi="MetricHPE Light"/>
              </w:rPr>
            </w:pPr>
            <w:r>
              <w:rPr>
                <w:rStyle w:val="CodingLanguage"/>
                <w:rFonts w:ascii="MetricHPE Light" w:hAnsi="MetricHPE Light"/>
              </w:rPr>
              <w:lastRenderedPageBreak/>
              <w:t>dtr1</w:t>
            </w:r>
          </w:p>
        </w:tc>
        <w:tc>
          <w:tcPr>
            <w:tcW w:w="1800" w:type="dxa"/>
            <w:shd w:val="clear" w:color="auto" w:fill="auto"/>
          </w:tcPr>
          <w:p w14:paraId="20D55D52" w14:textId="77777777" w:rsidR="00A41DAD" w:rsidRDefault="00A41DAD" w:rsidP="002E37CF">
            <w:pPr>
              <w:pStyle w:val="TableBody8pt"/>
              <w:jc w:val="center"/>
            </w:pPr>
            <w:r>
              <w:t>2</w:t>
            </w:r>
          </w:p>
        </w:tc>
        <w:tc>
          <w:tcPr>
            <w:tcW w:w="2188" w:type="dxa"/>
            <w:shd w:val="clear" w:color="auto" w:fill="auto"/>
          </w:tcPr>
          <w:p w14:paraId="3469CDAF" w14:textId="77777777" w:rsidR="00A41DAD" w:rsidRDefault="00A41DAD" w:rsidP="002E37CF">
            <w:pPr>
              <w:pStyle w:val="TableBody8pt"/>
              <w:jc w:val="center"/>
            </w:pPr>
          </w:p>
        </w:tc>
      </w:tr>
      <w:tr w:rsidR="00A41DAD" w:rsidRPr="000912CB" w14:paraId="19813235" w14:textId="77777777" w:rsidTr="00A41DAD">
        <w:trPr>
          <w:trHeight w:val="232"/>
        </w:trPr>
        <w:tc>
          <w:tcPr>
            <w:tcW w:w="1799" w:type="dxa"/>
            <w:shd w:val="clear" w:color="auto" w:fill="auto"/>
          </w:tcPr>
          <w:p w14:paraId="3389D6D9" w14:textId="77777777" w:rsidR="00A41DAD" w:rsidRPr="00B31ACC" w:rsidRDefault="00A41DAD" w:rsidP="002E37CF">
            <w:pPr>
              <w:pStyle w:val="TableBody8pt"/>
              <w:rPr>
                <w:rStyle w:val="CodingLanguage"/>
                <w:rFonts w:ascii="MetricHPE Light" w:hAnsi="MetricHPE Light"/>
              </w:rPr>
            </w:pPr>
            <w:r>
              <w:rPr>
                <w:rStyle w:val="CodingLanguage"/>
                <w:rFonts w:ascii="MetricHPE Light" w:hAnsi="MetricHPE Light"/>
              </w:rPr>
              <w:t>worker1</w:t>
            </w:r>
          </w:p>
        </w:tc>
        <w:tc>
          <w:tcPr>
            <w:tcW w:w="1800" w:type="dxa"/>
            <w:shd w:val="clear" w:color="auto" w:fill="auto"/>
          </w:tcPr>
          <w:p w14:paraId="4A040D9C" w14:textId="77777777" w:rsidR="00A41DAD" w:rsidRDefault="00A41DAD" w:rsidP="002E37CF">
            <w:pPr>
              <w:pStyle w:val="TableBody8pt"/>
              <w:jc w:val="center"/>
            </w:pPr>
            <w:r>
              <w:t>4</w:t>
            </w:r>
          </w:p>
        </w:tc>
        <w:tc>
          <w:tcPr>
            <w:tcW w:w="2188" w:type="dxa"/>
            <w:shd w:val="clear" w:color="auto" w:fill="auto"/>
          </w:tcPr>
          <w:p w14:paraId="188AFE27" w14:textId="77777777" w:rsidR="00A41DAD" w:rsidRDefault="00A41DAD" w:rsidP="002E37CF">
            <w:pPr>
              <w:pStyle w:val="TableBody8pt"/>
              <w:jc w:val="center"/>
            </w:pPr>
          </w:p>
        </w:tc>
      </w:tr>
      <w:tr w:rsidR="00A41DAD" w:rsidRPr="000912CB" w14:paraId="1DAD7F3C" w14:textId="77777777" w:rsidTr="00A41DAD">
        <w:trPr>
          <w:trHeight w:val="232"/>
        </w:trPr>
        <w:tc>
          <w:tcPr>
            <w:tcW w:w="1799" w:type="dxa"/>
            <w:shd w:val="clear" w:color="auto" w:fill="auto"/>
          </w:tcPr>
          <w:p w14:paraId="0C6FD1F4" w14:textId="77777777" w:rsidR="00A41DAD" w:rsidRPr="00B31ACC" w:rsidRDefault="00A41DAD" w:rsidP="002E37CF">
            <w:pPr>
              <w:pStyle w:val="TableBody8pt"/>
              <w:rPr>
                <w:rStyle w:val="CodingLanguage"/>
                <w:rFonts w:ascii="MetricHPE Light" w:hAnsi="MetricHPE Light"/>
              </w:rPr>
            </w:pPr>
            <w:r>
              <w:rPr>
                <w:rStyle w:val="CodingLanguage"/>
                <w:rFonts w:ascii="MetricHPE Light" w:hAnsi="MetricHPE Light"/>
              </w:rPr>
              <w:t>worker2</w:t>
            </w:r>
          </w:p>
        </w:tc>
        <w:tc>
          <w:tcPr>
            <w:tcW w:w="1800" w:type="dxa"/>
            <w:shd w:val="clear" w:color="auto" w:fill="auto"/>
          </w:tcPr>
          <w:p w14:paraId="38D6480C" w14:textId="77777777" w:rsidR="00A41DAD" w:rsidRDefault="00A41DAD" w:rsidP="002E37CF">
            <w:pPr>
              <w:pStyle w:val="TableBody8pt"/>
              <w:jc w:val="center"/>
            </w:pPr>
          </w:p>
        </w:tc>
        <w:tc>
          <w:tcPr>
            <w:tcW w:w="2188" w:type="dxa"/>
            <w:shd w:val="clear" w:color="auto" w:fill="auto"/>
          </w:tcPr>
          <w:p w14:paraId="0F96B600" w14:textId="77777777" w:rsidR="00A41DAD" w:rsidRDefault="00A41DAD" w:rsidP="002E37CF">
            <w:pPr>
              <w:pStyle w:val="TableBody8pt"/>
              <w:jc w:val="center"/>
            </w:pPr>
            <w:r>
              <w:t>4</w:t>
            </w:r>
          </w:p>
        </w:tc>
      </w:tr>
      <w:tr w:rsidR="00A41DAD" w:rsidRPr="000912CB" w14:paraId="25E556C3" w14:textId="77777777" w:rsidTr="00A41DAD">
        <w:trPr>
          <w:trHeight w:val="232"/>
        </w:trPr>
        <w:tc>
          <w:tcPr>
            <w:tcW w:w="1799" w:type="dxa"/>
            <w:shd w:val="clear" w:color="auto" w:fill="auto"/>
          </w:tcPr>
          <w:p w14:paraId="196289CD" w14:textId="77777777" w:rsidR="00A41DAD" w:rsidRPr="00A507EF" w:rsidRDefault="00A41DAD" w:rsidP="002E37CF">
            <w:pPr>
              <w:pStyle w:val="TableBody8pt"/>
              <w:rPr>
                <w:rStyle w:val="CodingLanguage"/>
                <w:rFonts w:ascii="MetricHPE Light" w:hAnsi="MetricHPE Light"/>
              </w:rPr>
            </w:pPr>
            <w:r>
              <w:rPr>
                <w:rStyle w:val="CodingLanguage"/>
                <w:rFonts w:ascii="MetricHPE Light" w:hAnsi="MetricHPE Light"/>
              </w:rPr>
              <w:t>ucb_lb</w:t>
            </w:r>
          </w:p>
        </w:tc>
        <w:tc>
          <w:tcPr>
            <w:tcW w:w="1800" w:type="dxa"/>
            <w:shd w:val="clear" w:color="auto" w:fill="auto"/>
          </w:tcPr>
          <w:p w14:paraId="744D4E05" w14:textId="77777777" w:rsidR="00A41DAD" w:rsidRDefault="00A41DAD" w:rsidP="002E37CF">
            <w:pPr>
              <w:pStyle w:val="TableBody8pt"/>
              <w:jc w:val="center"/>
            </w:pPr>
            <w:r>
              <w:t>2</w:t>
            </w:r>
          </w:p>
        </w:tc>
        <w:tc>
          <w:tcPr>
            <w:tcW w:w="2188" w:type="dxa"/>
            <w:shd w:val="clear" w:color="auto" w:fill="auto"/>
          </w:tcPr>
          <w:p w14:paraId="54B6F9C5" w14:textId="77777777" w:rsidR="00A41DAD" w:rsidRDefault="00A41DAD" w:rsidP="002E37CF">
            <w:pPr>
              <w:pStyle w:val="TableBody8pt"/>
              <w:jc w:val="center"/>
            </w:pPr>
          </w:p>
        </w:tc>
      </w:tr>
      <w:tr w:rsidR="00A41DAD" w:rsidRPr="000912CB" w14:paraId="08573EFD" w14:textId="77777777" w:rsidTr="00A41DAD">
        <w:trPr>
          <w:trHeight w:val="232"/>
        </w:trPr>
        <w:tc>
          <w:tcPr>
            <w:tcW w:w="1799" w:type="dxa"/>
            <w:shd w:val="clear" w:color="auto" w:fill="auto"/>
          </w:tcPr>
          <w:p w14:paraId="6A3E4909" w14:textId="77777777" w:rsidR="00A41DAD" w:rsidRPr="00A507EF" w:rsidRDefault="00A41DAD" w:rsidP="002E37CF">
            <w:pPr>
              <w:pStyle w:val="TableBody8pt"/>
              <w:rPr>
                <w:rStyle w:val="CodingLanguage"/>
                <w:rFonts w:ascii="MetricHPE Light" w:hAnsi="MetricHPE Light"/>
              </w:rPr>
            </w:pPr>
            <w:r>
              <w:rPr>
                <w:rStyle w:val="CodingLanguage"/>
                <w:rFonts w:ascii="MetricHPE Light" w:hAnsi="MetricHPE Light"/>
              </w:rPr>
              <w:t>dtr_lb</w:t>
            </w:r>
          </w:p>
        </w:tc>
        <w:tc>
          <w:tcPr>
            <w:tcW w:w="1800" w:type="dxa"/>
            <w:shd w:val="clear" w:color="auto" w:fill="auto"/>
          </w:tcPr>
          <w:p w14:paraId="7284C212" w14:textId="291D8633" w:rsidR="00A41DAD" w:rsidRDefault="009652C7" w:rsidP="002E37CF">
            <w:pPr>
              <w:pStyle w:val="TableBody8pt"/>
              <w:jc w:val="center"/>
            </w:pPr>
            <w:r>
              <w:t>2</w:t>
            </w:r>
          </w:p>
        </w:tc>
        <w:tc>
          <w:tcPr>
            <w:tcW w:w="2188" w:type="dxa"/>
            <w:shd w:val="clear" w:color="auto" w:fill="auto"/>
          </w:tcPr>
          <w:p w14:paraId="6A162AA4" w14:textId="5F870CAA" w:rsidR="00A41DAD" w:rsidRDefault="00A41DAD" w:rsidP="002E37CF">
            <w:pPr>
              <w:pStyle w:val="TableBody8pt"/>
              <w:jc w:val="center"/>
            </w:pPr>
          </w:p>
        </w:tc>
      </w:tr>
      <w:tr w:rsidR="00A41DAD" w:rsidRPr="000912CB" w14:paraId="0530000B" w14:textId="77777777" w:rsidTr="00A41DAD">
        <w:trPr>
          <w:trHeight w:val="232"/>
        </w:trPr>
        <w:tc>
          <w:tcPr>
            <w:tcW w:w="1799" w:type="dxa"/>
            <w:shd w:val="clear" w:color="auto" w:fill="auto"/>
          </w:tcPr>
          <w:p w14:paraId="16182FAD" w14:textId="77777777" w:rsidR="00A41DAD" w:rsidRPr="00A507EF" w:rsidRDefault="00A41DAD" w:rsidP="002E37CF">
            <w:pPr>
              <w:pStyle w:val="TableBody8pt"/>
              <w:rPr>
                <w:rStyle w:val="CodingLanguage"/>
                <w:rFonts w:ascii="MetricHPE Light" w:hAnsi="MetricHPE Light"/>
              </w:rPr>
            </w:pPr>
            <w:proofErr w:type="spellStart"/>
            <w:r>
              <w:rPr>
                <w:rStyle w:val="CodingLanguage"/>
                <w:rFonts w:ascii="MetricHPE Light" w:hAnsi="MetricHPE Light"/>
              </w:rPr>
              <w:t>worker_lb</w:t>
            </w:r>
            <w:proofErr w:type="spellEnd"/>
          </w:p>
        </w:tc>
        <w:tc>
          <w:tcPr>
            <w:tcW w:w="1800" w:type="dxa"/>
            <w:shd w:val="clear" w:color="auto" w:fill="auto"/>
          </w:tcPr>
          <w:p w14:paraId="38E9C96E" w14:textId="3EDED5A2" w:rsidR="00A41DAD" w:rsidRDefault="009652C7" w:rsidP="002E37CF">
            <w:pPr>
              <w:pStyle w:val="TableBody8pt"/>
              <w:jc w:val="center"/>
            </w:pPr>
            <w:r>
              <w:t>2</w:t>
            </w:r>
          </w:p>
        </w:tc>
        <w:tc>
          <w:tcPr>
            <w:tcW w:w="2188" w:type="dxa"/>
            <w:shd w:val="clear" w:color="auto" w:fill="auto"/>
          </w:tcPr>
          <w:p w14:paraId="7BE142AB" w14:textId="77777777" w:rsidR="00A41DAD" w:rsidRDefault="00A41DAD" w:rsidP="002E37CF">
            <w:pPr>
              <w:pStyle w:val="TableBody8pt"/>
              <w:jc w:val="center"/>
            </w:pPr>
          </w:p>
        </w:tc>
      </w:tr>
      <w:tr w:rsidR="00A41DAD" w:rsidRPr="000912CB" w14:paraId="603A61FB" w14:textId="77777777" w:rsidTr="00A41DAD">
        <w:trPr>
          <w:trHeight w:val="232"/>
        </w:trPr>
        <w:tc>
          <w:tcPr>
            <w:tcW w:w="1799" w:type="dxa"/>
            <w:shd w:val="clear" w:color="auto" w:fill="auto"/>
          </w:tcPr>
          <w:p w14:paraId="1D7E4851" w14:textId="77777777" w:rsidR="00A41DAD" w:rsidRDefault="00A41DAD" w:rsidP="002E37CF">
            <w:pPr>
              <w:pStyle w:val="TableBody8pt"/>
              <w:rPr>
                <w:rStyle w:val="CodingLanguage"/>
                <w:rFonts w:ascii="MetricHPE Light" w:hAnsi="MetricHPE Light"/>
                <w:sz w:val="18"/>
                <w:szCs w:val="18"/>
              </w:rPr>
            </w:pPr>
            <w:r>
              <w:rPr>
                <w:rStyle w:val="CodingLanguage"/>
                <w:rFonts w:ascii="MetricHPE Light" w:hAnsi="MetricHPE Light"/>
              </w:rPr>
              <w:t>nfs</w:t>
            </w:r>
          </w:p>
        </w:tc>
        <w:tc>
          <w:tcPr>
            <w:tcW w:w="1800" w:type="dxa"/>
            <w:shd w:val="clear" w:color="auto" w:fill="auto"/>
          </w:tcPr>
          <w:p w14:paraId="10A9063F" w14:textId="77777777" w:rsidR="00A41DAD" w:rsidRDefault="00A41DAD" w:rsidP="002E37CF">
            <w:pPr>
              <w:pStyle w:val="TableBody8pt"/>
              <w:jc w:val="center"/>
            </w:pPr>
          </w:p>
        </w:tc>
        <w:tc>
          <w:tcPr>
            <w:tcW w:w="2188" w:type="dxa"/>
            <w:shd w:val="clear" w:color="auto" w:fill="auto"/>
          </w:tcPr>
          <w:p w14:paraId="3F6168EB" w14:textId="28A70114" w:rsidR="00A41DAD" w:rsidRDefault="009652C7" w:rsidP="002E37CF">
            <w:pPr>
              <w:pStyle w:val="TableBody8pt"/>
              <w:jc w:val="center"/>
            </w:pPr>
            <w:r>
              <w:t>2</w:t>
            </w:r>
          </w:p>
        </w:tc>
      </w:tr>
      <w:tr w:rsidR="00A41DAD" w:rsidRPr="000912CB" w14:paraId="6A44F3E3" w14:textId="77777777" w:rsidTr="00A41DAD">
        <w:trPr>
          <w:trHeight w:val="232"/>
        </w:trPr>
        <w:tc>
          <w:tcPr>
            <w:tcW w:w="1799" w:type="dxa"/>
            <w:shd w:val="clear" w:color="auto" w:fill="auto"/>
          </w:tcPr>
          <w:p w14:paraId="3ACDCC73" w14:textId="77777777" w:rsidR="00A41DAD" w:rsidRDefault="00A41DAD" w:rsidP="002E37CF">
            <w:pPr>
              <w:pStyle w:val="TableBody8pt"/>
              <w:rPr>
                <w:rStyle w:val="CodingLanguage"/>
                <w:rFonts w:ascii="MetricHPE Light" w:hAnsi="MetricHPE Light"/>
              </w:rPr>
            </w:pPr>
            <w:r>
              <w:rPr>
                <w:rStyle w:val="CodingLanguage"/>
                <w:rFonts w:ascii="MetricHPE Light" w:hAnsi="MetricHPE Light"/>
              </w:rPr>
              <w:t>logger</w:t>
            </w:r>
          </w:p>
        </w:tc>
        <w:tc>
          <w:tcPr>
            <w:tcW w:w="1800" w:type="dxa"/>
            <w:shd w:val="clear" w:color="auto" w:fill="auto"/>
          </w:tcPr>
          <w:p w14:paraId="042931B2" w14:textId="77777777" w:rsidR="00A41DAD" w:rsidRDefault="00A41DAD" w:rsidP="002E37CF">
            <w:pPr>
              <w:pStyle w:val="TableBody8pt"/>
              <w:jc w:val="center"/>
            </w:pPr>
          </w:p>
        </w:tc>
        <w:tc>
          <w:tcPr>
            <w:tcW w:w="2188" w:type="dxa"/>
            <w:shd w:val="clear" w:color="auto" w:fill="auto"/>
          </w:tcPr>
          <w:p w14:paraId="3B642BF1" w14:textId="77777777" w:rsidR="00A41DAD" w:rsidRDefault="00A41DAD" w:rsidP="002E37CF">
            <w:pPr>
              <w:pStyle w:val="TableBody8pt"/>
              <w:jc w:val="center"/>
            </w:pPr>
            <w:r>
              <w:t>2</w:t>
            </w:r>
          </w:p>
        </w:tc>
      </w:tr>
      <w:tr w:rsidR="00A41DAD" w:rsidRPr="000912CB" w14:paraId="3661987B" w14:textId="77777777" w:rsidTr="00A41DAD">
        <w:trPr>
          <w:trHeight w:val="232"/>
        </w:trPr>
        <w:tc>
          <w:tcPr>
            <w:tcW w:w="1799" w:type="dxa"/>
            <w:shd w:val="clear" w:color="auto" w:fill="auto"/>
          </w:tcPr>
          <w:p w14:paraId="724D3A0E" w14:textId="77777777" w:rsidR="00A41DAD" w:rsidRPr="00BF64A7" w:rsidRDefault="00A41DAD" w:rsidP="002E37CF">
            <w:pPr>
              <w:pStyle w:val="TableBody8pt"/>
              <w:rPr>
                <w:rStyle w:val="BoldEmpha"/>
              </w:rPr>
            </w:pPr>
            <w:r w:rsidRPr="00BF64A7">
              <w:rPr>
                <w:rStyle w:val="BoldEmpha"/>
              </w:rPr>
              <w:t>Total vCPU per node</w:t>
            </w:r>
          </w:p>
        </w:tc>
        <w:tc>
          <w:tcPr>
            <w:tcW w:w="1800" w:type="dxa"/>
            <w:shd w:val="clear" w:color="auto" w:fill="auto"/>
          </w:tcPr>
          <w:p w14:paraId="17B92F30" w14:textId="0335CB40" w:rsidR="00A41DAD" w:rsidRPr="00BF64A7" w:rsidRDefault="009652C7" w:rsidP="002E37CF">
            <w:pPr>
              <w:pStyle w:val="TableBody8pt"/>
              <w:jc w:val="center"/>
              <w:rPr>
                <w:rStyle w:val="BoldEmpha"/>
              </w:rPr>
            </w:pPr>
            <w:r>
              <w:rPr>
                <w:rStyle w:val="BoldEmpha"/>
              </w:rPr>
              <w:t>16</w:t>
            </w:r>
          </w:p>
        </w:tc>
        <w:tc>
          <w:tcPr>
            <w:tcW w:w="2188" w:type="dxa"/>
            <w:shd w:val="clear" w:color="auto" w:fill="auto"/>
          </w:tcPr>
          <w:p w14:paraId="365400E8" w14:textId="049DFB8A" w:rsidR="00A41DAD" w:rsidRPr="00BF64A7" w:rsidRDefault="009652C7" w:rsidP="002E37CF">
            <w:pPr>
              <w:pStyle w:val="TableBody8pt"/>
              <w:jc w:val="center"/>
              <w:rPr>
                <w:rStyle w:val="BoldEmpha"/>
              </w:rPr>
            </w:pPr>
            <w:r>
              <w:rPr>
                <w:rStyle w:val="BoldEmpha"/>
              </w:rPr>
              <w:t>8</w:t>
            </w:r>
          </w:p>
        </w:tc>
      </w:tr>
    </w:tbl>
    <w:p w14:paraId="59237B80" w14:textId="77777777" w:rsidR="00A41DAD" w:rsidRDefault="00A41DAD" w:rsidP="00A41DAD">
      <w:pPr>
        <w:pStyle w:val="MISCTableCaptionHeader8pt"/>
        <w:rPr>
          <w:rStyle w:val="MISCTableCaptionHeaderBold8pt"/>
        </w:rPr>
      </w:pPr>
      <w:bookmarkStart w:id="118" w:name="_Ref495482615"/>
    </w:p>
    <w:p w14:paraId="4145CF04" w14:textId="77777777" w:rsidR="00A41DAD" w:rsidRDefault="00A41DAD" w:rsidP="00A41DAD">
      <w:pPr>
        <w:pStyle w:val="MISCNote-Ruleabove"/>
      </w:pPr>
      <w:r>
        <w:t>Note</w:t>
      </w:r>
    </w:p>
    <w:p w14:paraId="2E23AD69" w14:textId="395F783F" w:rsidR="00A41DAD" w:rsidRPr="00D85B58" w:rsidRDefault="00A41DAD" w:rsidP="00A41DAD">
      <w:pPr>
        <w:pStyle w:val="MISCNote-Rulebelow"/>
        <w:rPr>
          <w:rStyle w:val="CodingLanguage"/>
          <w:rFonts w:ascii="MetricHPE Light" w:hAnsi="MetricHPE Light"/>
        </w:rPr>
      </w:pPr>
      <w:r w:rsidRPr="006A39E4">
        <w:t xml:space="preserve">In the case of one ESX host failure, </w:t>
      </w:r>
      <w:r w:rsidR="00C454F0">
        <w:t>the remaining node can</w:t>
      </w:r>
      <w:r w:rsidRPr="006A39E4">
        <w:t xml:space="preserve"> accom</w:t>
      </w:r>
      <w:r>
        <w:t>m</w:t>
      </w:r>
      <w:r w:rsidRPr="006A39E4">
        <w:t>od</w:t>
      </w:r>
      <w:r>
        <w:t>ate the amount of vCPU required.</w:t>
      </w:r>
    </w:p>
    <w:p w14:paraId="29C070A2" w14:textId="5A6E603A" w:rsidR="00A41DAD" w:rsidRDefault="00A41DAD" w:rsidP="00A41DAD">
      <w:pPr>
        <w:pStyle w:val="MISCTableCaptionHeader8pt"/>
      </w:pPr>
      <w:bookmarkStart w:id="119" w:name="_Ref497475448"/>
      <w:r w:rsidRPr="00BF64A7">
        <w:rPr>
          <w:rStyle w:val="MISCTableCaptionHeaderBold8pt"/>
        </w:rPr>
        <w:t xml:space="preserve">Table </w:t>
      </w:r>
      <w:r w:rsidRPr="00B83C28">
        <w:fldChar w:fldCharType="begin"/>
      </w:r>
      <w:r w:rsidRPr="00BF64A7">
        <w:rPr>
          <w:rStyle w:val="MISCTableCaptionHeaderBold8pt"/>
        </w:rPr>
        <w:instrText xml:space="preserve"> SEQ Table \* ARABIC </w:instrText>
      </w:r>
      <w:r w:rsidRPr="00B83C28">
        <w:rPr>
          <w:rStyle w:val="MISCTableCaptionHeaderBold8pt"/>
        </w:rPr>
        <w:fldChar w:fldCharType="separate"/>
      </w:r>
      <w:r w:rsidR="00653064">
        <w:rPr>
          <w:rStyle w:val="MISCTableCaptionHeaderBold8pt"/>
          <w:noProof/>
        </w:rPr>
        <w:t>2</w:t>
      </w:r>
      <w:r w:rsidRPr="00B83C28">
        <w:fldChar w:fldCharType="end"/>
      </w:r>
      <w:bookmarkEnd w:id="118"/>
      <w:bookmarkEnd w:id="119"/>
      <w:r>
        <w:t>. Memory allocation</w:t>
      </w:r>
      <w:r w:rsidR="00742F89">
        <w:t xml:space="preserve"> (GB)</w:t>
      </w:r>
    </w:p>
    <w:tbl>
      <w:tblPr>
        <w:tblStyle w:val="TableGrid"/>
        <w:tblW w:w="5787"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799"/>
        <w:gridCol w:w="1800"/>
        <w:gridCol w:w="2188"/>
      </w:tblGrid>
      <w:tr w:rsidR="006C1DF6" w:rsidRPr="000912CB" w14:paraId="7A15843D" w14:textId="77777777" w:rsidTr="006C1DF6">
        <w:trPr>
          <w:trHeight w:val="241"/>
        </w:trPr>
        <w:tc>
          <w:tcPr>
            <w:tcW w:w="1799" w:type="dxa"/>
            <w:tcBorders>
              <w:top w:val="nil"/>
              <w:bottom w:val="single" w:sz="36" w:space="0" w:color="00B388"/>
            </w:tcBorders>
            <w:shd w:val="clear" w:color="auto" w:fill="auto"/>
          </w:tcPr>
          <w:p w14:paraId="56ADC85F" w14:textId="77777777" w:rsidR="006C1DF6" w:rsidRDefault="006C1DF6" w:rsidP="002E37CF">
            <w:pPr>
              <w:pStyle w:val="TableSubhead8pt"/>
            </w:pPr>
            <w:r>
              <w:t>RAM (GB)</w:t>
            </w:r>
          </w:p>
        </w:tc>
        <w:tc>
          <w:tcPr>
            <w:tcW w:w="1800" w:type="dxa"/>
            <w:tcBorders>
              <w:top w:val="nil"/>
              <w:bottom w:val="single" w:sz="36" w:space="0" w:color="00B388"/>
            </w:tcBorders>
            <w:shd w:val="clear" w:color="auto" w:fill="auto"/>
          </w:tcPr>
          <w:p w14:paraId="63ECD653" w14:textId="77777777" w:rsidR="006C1DF6" w:rsidRDefault="006C1DF6" w:rsidP="002E37CF">
            <w:pPr>
              <w:pStyle w:val="TableSubhead8pt"/>
              <w:jc w:val="center"/>
            </w:pPr>
            <w:r>
              <w:t>simply01</w:t>
            </w:r>
          </w:p>
        </w:tc>
        <w:tc>
          <w:tcPr>
            <w:tcW w:w="2188" w:type="dxa"/>
            <w:tcBorders>
              <w:top w:val="nil"/>
              <w:bottom w:val="single" w:sz="36" w:space="0" w:color="00B388"/>
            </w:tcBorders>
            <w:shd w:val="clear" w:color="auto" w:fill="auto"/>
          </w:tcPr>
          <w:p w14:paraId="0FE72AFC" w14:textId="77777777" w:rsidR="006C1DF6" w:rsidRPr="000912CB" w:rsidRDefault="006C1DF6" w:rsidP="002E37CF">
            <w:pPr>
              <w:pStyle w:val="TableSubhead8pt"/>
              <w:jc w:val="center"/>
            </w:pPr>
            <w:r>
              <w:t>simply02</w:t>
            </w:r>
          </w:p>
        </w:tc>
      </w:tr>
      <w:tr w:rsidR="006C1DF6" w:rsidRPr="000912CB" w14:paraId="1145BA47" w14:textId="77777777" w:rsidTr="006C1DF6">
        <w:trPr>
          <w:trHeight w:val="241"/>
        </w:trPr>
        <w:tc>
          <w:tcPr>
            <w:tcW w:w="1799" w:type="dxa"/>
            <w:tcBorders>
              <w:top w:val="single" w:sz="36" w:space="0" w:color="00B388"/>
            </w:tcBorders>
            <w:shd w:val="clear" w:color="auto" w:fill="auto"/>
          </w:tcPr>
          <w:p w14:paraId="267F2241" w14:textId="77777777" w:rsidR="006C1DF6" w:rsidRPr="00EA3FE2" w:rsidRDefault="006C1DF6" w:rsidP="002E37CF">
            <w:pPr>
              <w:pStyle w:val="TableBody8pt"/>
              <w:rPr>
                <w:rStyle w:val="CodingLanguage"/>
                <w:rFonts w:ascii="MetricHPE Light" w:hAnsi="MetricHPE Light"/>
              </w:rPr>
            </w:pPr>
            <w:r>
              <w:rPr>
                <w:rStyle w:val="CodingLanguage"/>
                <w:rFonts w:ascii="MetricHPE Light" w:hAnsi="MetricHPE Light"/>
              </w:rPr>
              <w:t>ucp1</w:t>
            </w:r>
          </w:p>
        </w:tc>
        <w:tc>
          <w:tcPr>
            <w:tcW w:w="1800" w:type="dxa"/>
            <w:tcBorders>
              <w:top w:val="single" w:sz="36" w:space="0" w:color="00B388"/>
            </w:tcBorders>
            <w:shd w:val="clear" w:color="auto" w:fill="auto"/>
          </w:tcPr>
          <w:p w14:paraId="7651E875" w14:textId="77777777" w:rsidR="006C1DF6" w:rsidRDefault="006C1DF6" w:rsidP="002E37CF">
            <w:pPr>
              <w:pStyle w:val="TableBody8pt"/>
              <w:jc w:val="center"/>
            </w:pPr>
            <w:r>
              <w:t>8</w:t>
            </w:r>
          </w:p>
        </w:tc>
        <w:tc>
          <w:tcPr>
            <w:tcW w:w="2188" w:type="dxa"/>
            <w:tcBorders>
              <w:top w:val="single" w:sz="36" w:space="0" w:color="00B388"/>
            </w:tcBorders>
            <w:shd w:val="clear" w:color="auto" w:fill="auto"/>
          </w:tcPr>
          <w:p w14:paraId="3F4FD055" w14:textId="77777777" w:rsidR="006C1DF6" w:rsidRPr="000912CB" w:rsidRDefault="006C1DF6" w:rsidP="002E37CF">
            <w:pPr>
              <w:pStyle w:val="TableBody8pt"/>
              <w:jc w:val="center"/>
            </w:pPr>
          </w:p>
        </w:tc>
      </w:tr>
      <w:tr w:rsidR="006C1DF6" w:rsidRPr="000912CB" w14:paraId="6E4009AA" w14:textId="77777777" w:rsidTr="006C1DF6">
        <w:trPr>
          <w:trHeight w:val="241"/>
        </w:trPr>
        <w:tc>
          <w:tcPr>
            <w:tcW w:w="1799" w:type="dxa"/>
            <w:shd w:val="clear" w:color="auto" w:fill="auto"/>
          </w:tcPr>
          <w:p w14:paraId="36373863" w14:textId="77777777" w:rsidR="006C1DF6" w:rsidRPr="00B31ACC" w:rsidRDefault="006C1DF6" w:rsidP="002E37CF">
            <w:pPr>
              <w:pStyle w:val="TableBody8pt"/>
              <w:rPr>
                <w:rStyle w:val="CodingLanguage"/>
                <w:rFonts w:ascii="MetricHPE Light" w:hAnsi="MetricHPE Light"/>
              </w:rPr>
            </w:pPr>
            <w:r>
              <w:rPr>
                <w:rStyle w:val="CodingLanguage"/>
                <w:rFonts w:ascii="MetricHPE Light" w:hAnsi="MetricHPE Light"/>
              </w:rPr>
              <w:t>dtr1</w:t>
            </w:r>
          </w:p>
        </w:tc>
        <w:tc>
          <w:tcPr>
            <w:tcW w:w="1800" w:type="dxa"/>
            <w:shd w:val="clear" w:color="auto" w:fill="auto"/>
          </w:tcPr>
          <w:p w14:paraId="7F7AF8AA" w14:textId="77777777" w:rsidR="006C1DF6" w:rsidRDefault="006C1DF6" w:rsidP="002E37CF">
            <w:pPr>
              <w:pStyle w:val="TableBody8pt"/>
              <w:jc w:val="center"/>
            </w:pPr>
            <w:r>
              <w:t>16</w:t>
            </w:r>
          </w:p>
        </w:tc>
        <w:tc>
          <w:tcPr>
            <w:tcW w:w="2188" w:type="dxa"/>
            <w:shd w:val="clear" w:color="auto" w:fill="auto"/>
          </w:tcPr>
          <w:p w14:paraId="2BA295A2" w14:textId="77777777" w:rsidR="006C1DF6" w:rsidRDefault="006C1DF6" w:rsidP="002E37CF">
            <w:pPr>
              <w:pStyle w:val="TableBody8pt"/>
              <w:jc w:val="center"/>
            </w:pPr>
          </w:p>
        </w:tc>
      </w:tr>
      <w:tr w:rsidR="006C1DF6" w:rsidRPr="000912CB" w14:paraId="0E9DD02E" w14:textId="77777777" w:rsidTr="006C1DF6">
        <w:trPr>
          <w:trHeight w:val="232"/>
        </w:trPr>
        <w:tc>
          <w:tcPr>
            <w:tcW w:w="1799" w:type="dxa"/>
            <w:shd w:val="clear" w:color="auto" w:fill="auto"/>
          </w:tcPr>
          <w:p w14:paraId="3FD3339E" w14:textId="77777777" w:rsidR="006C1DF6" w:rsidRPr="00B31ACC" w:rsidRDefault="006C1DF6" w:rsidP="002E37CF">
            <w:pPr>
              <w:pStyle w:val="TableBody8pt"/>
              <w:rPr>
                <w:rStyle w:val="CodingLanguage"/>
                <w:rFonts w:ascii="MetricHPE Light" w:hAnsi="MetricHPE Light"/>
              </w:rPr>
            </w:pPr>
            <w:r>
              <w:rPr>
                <w:rStyle w:val="CodingLanguage"/>
                <w:rFonts w:ascii="MetricHPE Light" w:hAnsi="MetricHPE Light"/>
              </w:rPr>
              <w:t>worker1</w:t>
            </w:r>
          </w:p>
        </w:tc>
        <w:tc>
          <w:tcPr>
            <w:tcW w:w="1800" w:type="dxa"/>
            <w:shd w:val="clear" w:color="auto" w:fill="auto"/>
          </w:tcPr>
          <w:p w14:paraId="24701C07" w14:textId="1CC35035" w:rsidR="006C1DF6" w:rsidRDefault="00C2678B" w:rsidP="002E37CF">
            <w:pPr>
              <w:pStyle w:val="TableBody8pt"/>
              <w:jc w:val="center"/>
            </w:pPr>
            <w:r>
              <w:t>16</w:t>
            </w:r>
          </w:p>
        </w:tc>
        <w:tc>
          <w:tcPr>
            <w:tcW w:w="2188" w:type="dxa"/>
            <w:shd w:val="clear" w:color="auto" w:fill="auto"/>
          </w:tcPr>
          <w:p w14:paraId="7BEFF408" w14:textId="77777777" w:rsidR="006C1DF6" w:rsidRDefault="006C1DF6" w:rsidP="002E37CF">
            <w:pPr>
              <w:pStyle w:val="TableBody8pt"/>
              <w:jc w:val="center"/>
            </w:pPr>
          </w:p>
        </w:tc>
      </w:tr>
      <w:tr w:rsidR="006C1DF6" w:rsidRPr="000912CB" w14:paraId="05E79E80" w14:textId="77777777" w:rsidTr="006C1DF6">
        <w:trPr>
          <w:trHeight w:val="232"/>
        </w:trPr>
        <w:tc>
          <w:tcPr>
            <w:tcW w:w="1799" w:type="dxa"/>
            <w:shd w:val="clear" w:color="auto" w:fill="auto"/>
          </w:tcPr>
          <w:p w14:paraId="57482543" w14:textId="77777777" w:rsidR="006C1DF6" w:rsidRPr="00B31ACC" w:rsidRDefault="006C1DF6" w:rsidP="002E37CF">
            <w:pPr>
              <w:pStyle w:val="TableBody8pt"/>
              <w:rPr>
                <w:rStyle w:val="CodingLanguage"/>
                <w:rFonts w:ascii="MetricHPE Light" w:hAnsi="MetricHPE Light"/>
              </w:rPr>
            </w:pPr>
            <w:r>
              <w:rPr>
                <w:rStyle w:val="CodingLanguage"/>
                <w:rFonts w:ascii="MetricHPE Light" w:hAnsi="MetricHPE Light"/>
              </w:rPr>
              <w:t>worker2</w:t>
            </w:r>
          </w:p>
        </w:tc>
        <w:tc>
          <w:tcPr>
            <w:tcW w:w="1800" w:type="dxa"/>
            <w:shd w:val="clear" w:color="auto" w:fill="auto"/>
          </w:tcPr>
          <w:p w14:paraId="05CA7028" w14:textId="77777777" w:rsidR="006C1DF6" w:rsidRDefault="006C1DF6" w:rsidP="002E37CF">
            <w:pPr>
              <w:pStyle w:val="TableBody8pt"/>
              <w:jc w:val="center"/>
            </w:pPr>
          </w:p>
        </w:tc>
        <w:tc>
          <w:tcPr>
            <w:tcW w:w="2188" w:type="dxa"/>
            <w:shd w:val="clear" w:color="auto" w:fill="auto"/>
          </w:tcPr>
          <w:p w14:paraId="423D68D3" w14:textId="28B24204" w:rsidR="006C1DF6" w:rsidRDefault="00C2678B" w:rsidP="002E37CF">
            <w:pPr>
              <w:pStyle w:val="TableBody8pt"/>
              <w:jc w:val="center"/>
            </w:pPr>
            <w:r>
              <w:t>16</w:t>
            </w:r>
          </w:p>
        </w:tc>
      </w:tr>
      <w:tr w:rsidR="006C1DF6" w:rsidRPr="000912CB" w14:paraId="1B0E94F6" w14:textId="77777777" w:rsidTr="006C1DF6">
        <w:trPr>
          <w:trHeight w:val="232"/>
        </w:trPr>
        <w:tc>
          <w:tcPr>
            <w:tcW w:w="1799" w:type="dxa"/>
            <w:shd w:val="clear" w:color="auto" w:fill="auto"/>
          </w:tcPr>
          <w:p w14:paraId="5B0EC748" w14:textId="77777777" w:rsidR="006C1DF6" w:rsidRPr="00A507EF" w:rsidRDefault="006C1DF6" w:rsidP="002E37CF">
            <w:pPr>
              <w:pStyle w:val="TableBody8pt"/>
              <w:rPr>
                <w:rStyle w:val="CodingLanguage"/>
                <w:rFonts w:ascii="MetricHPE Light" w:hAnsi="MetricHPE Light"/>
              </w:rPr>
            </w:pPr>
            <w:r>
              <w:rPr>
                <w:rStyle w:val="CodingLanguage"/>
                <w:rFonts w:ascii="MetricHPE Light" w:hAnsi="MetricHPE Light"/>
              </w:rPr>
              <w:t>ucb_lb</w:t>
            </w:r>
          </w:p>
        </w:tc>
        <w:tc>
          <w:tcPr>
            <w:tcW w:w="1800" w:type="dxa"/>
            <w:shd w:val="clear" w:color="auto" w:fill="auto"/>
          </w:tcPr>
          <w:p w14:paraId="61000EEA" w14:textId="0A92ECE3" w:rsidR="006C1DF6" w:rsidRDefault="009652C7" w:rsidP="002E37CF">
            <w:pPr>
              <w:pStyle w:val="TableBody8pt"/>
              <w:jc w:val="center"/>
            </w:pPr>
            <w:r>
              <w:t>2</w:t>
            </w:r>
          </w:p>
        </w:tc>
        <w:tc>
          <w:tcPr>
            <w:tcW w:w="2188" w:type="dxa"/>
            <w:shd w:val="clear" w:color="auto" w:fill="auto"/>
          </w:tcPr>
          <w:p w14:paraId="5A490737" w14:textId="77777777" w:rsidR="006C1DF6" w:rsidRDefault="006C1DF6" w:rsidP="002E37CF">
            <w:pPr>
              <w:pStyle w:val="TableBody8pt"/>
              <w:jc w:val="center"/>
            </w:pPr>
          </w:p>
        </w:tc>
      </w:tr>
      <w:tr w:rsidR="006C1DF6" w:rsidRPr="000912CB" w14:paraId="62E4A0AB" w14:textId="77777777" w:rsidTr="006C1DF6">
        <w:trPr>
          <w:trHeight w:val="232"/>
        </w:trPr>
        <w:tc>
          <w:tcPr>
            <w:tcW w:w="1799" w:type="dxa"/>
            <w:shd w:val="clear" w:color="auto" w:fill="auto"/>
          </w:tcPr>
          <w:p w14:paraId="19756914" w14:textId="77777777" w:rsidR="006C1DF6" w:rsidRPr="00A507EF" w:rsidRDefault="006C1DF6" w:rsidP="002E37CF">
            <w:pPr>
              <w:pStyle w:val="TableBody8pt"/>
              <w:rPr>
                <w:rStyle w:val="CodingLanguage"/>
                <w:rFonts w:ascii="MetricHPE Light" w:hAnsi="MetricHPE Light"/>
              </w:rPr>
            </w:pPr>
            <w:r>
              <w:rPr>
                <w:rStyle w:val="CodingLanguage"/>
                <w:rFonts w:ascii="MetricHPE Light" w:hAnsi="MetricHPE Light"/>
              </w:rPr>
              <w:t>dtr_lb</w:t>
            </w:r>
          </w:p>
        </w:tc>
        <w:tc>
          <w:tcPr>
            <w:tcW w:w="1800" w:type="dxa"/>
            <w:shd w:val="clear" w:color="auto" w:fill="auto"/>
          </w:tcPr>
          <w:p w14:paraId="484CD139" w14:textId="435AFCB0" w:rsidR="006C1DF6" w:rsidRDefault="009652C7" w:rsidP="002E37CF">
            <w:pPr>
              <w:pStyle w:val="TableBody8pt"/>
              <w:jc w:val="center"/>
            </w:pPr>
            <w:r>
              <w:t>2</w:t>
            </w:r>
          </w:p>
        </w:tc>
        <w:tc>
          <w:tcPr>
            <w:tcW w:w="2188" w:type="dxa"/>
            <w:shd w:val="clear" w:color="auto" w:fill="auto"/>
          </w:tcPr>
          <w:p w14:paraId="460350F2" w14:textId="2DA17AE1" w:rsidR="006C1DF6" w:rsidRDefault="006C1DF6" w:rsidP="002E37CF">
            <w:pPr>
              <w:pStyle w:val="TableBody8pt"/>
              <w:jc w:val="center"/>
            </w:pPr>
          </w:p>
        </w:tc>
      </w:tr>
      <w:tr w:rsidR="006C1DF6" w:rsidRPr="000912CB" w14:paraId="66291FDC" w14:textId="77777777" w:rsidTr="006C1DF6">
        <w:trPr>
          <w:trHeight w:val="232"/>
        </w:trPr>
        <w:tc>
          <w:tcPr>
            <w:tcW w:w="1799" w:type="dxa"/>
            <w:shd w:val="clear" w:color="auto" w:fill="auto"/>
          </w:tcPr>
          <w:p w14:paraId="77F4B1B6" w14:textId="77777777" w:rsidR="006C1DF6" w:rsidRPr="00A507EF" w:rsidRDefault="006C1DF6" w:rsidP="002E37CF">
            <w:pPr>
              <w:pStyle w:val="TableBody8pt"/>
              <w:rPr>
                <w:rStyle w:val="CodingLanguage"/>
                <w:rFonts w:ascii="MetricHPE Light" w:hAnsi="MetricHPE Light"/>
              </w:rPr>
            </w:pPr>
            <w:proofErr w:type="spellStart"/>
            <w:r>
              <w:rPr>
                <w:rStyle w:val="CodingLanguage"/>
                <w:rFonts w:ascii="MetricHPE Light" w:hAnsi="MetricHPE Light"/>
              </w:rPr>
              <w:t>worker_lb</w:t>
            </w:r>
            <w:proofErr w:type="spellEnd"/>
          </w:p>
        </w:tc>
        <w:tc>
          <w:tcPr>
            <w:tcW w:w="1800" w:type="dxa"/>
            <w:shd w:val="clear" w:color="auto" w:fill="auto"/>
          </w:tcPr>
          <w:p w14:paraId="01527B0C" w14:textId="149CD391" w:rsidR="006C1DF6" w:rsidRDefault="009652C7" w:rsidP="002E37CF">
            <w:pPr>
              <w:pStyle w:val="TableBody8pt"/>
              <w:jc w:val="center"/>
            </w:pPr>
            <w:r>
              <w:t>2</w:t>
            </w:r>
          </w:p>
        </w:tc>
        <w:tc>
          <w:tcPr>
            <w:tcW w:w="2188" w:type="dxa"/>
            <w:shd w:val="clear" w:color="auto" w:fill="auto"/>
          </w:tcPr>
          <w:p w14:paraId="54472C70" w14:textId="77777777" w:rsidR="006C1DF6" w:rsidRDefault="006C1DF6" w:rsidP="002E37CF">
            <w:pPr>
              <w:pStyle w:val="TableBody8pt"/>
              <w:jc w:val="center"/>
            </w:pPr>
          </w:p>
        </w:tc>
      </w:tr>
      <w:tr w:rsidR="006C1DF6" w:rsidRPr="000912CB" w14:paraId="4F664DFA" w14:textId="77777777" w:rsidTr="006C1DF6">
        <w:trPr>
          <w:trHeight w:val="232"/>
        </w:trPr>
        <w:tc>
          <w:tcPr>
            <w:tcW w:w="1799" w:type="dxa"/>
            <w:shd w:val="clear" w:color="auto" w:fill="auto"/>
          </w:tcPr>
          <w:p w14:paraId="52B81B81" w14:textId="77777777" w:rsidR="006C1DF6" w:rsidRDefault="006C1DF6" w:rsidP="002E37CF">
            <w:pPr>
              <w:pStyle w:val="TableBody8pt"/>
              <w:rPr>
                <w:rStyle w:val="CodingLanguage"/>
                <w:rFonts w:ascii="MetricHPE Light" w:hAnsi="MetricHPE Light"/>
              </w:rPr>
            </w:pPr>
            <w:r>
              <w:rPr>
                <w:rStyle w:val="CodingLanguage"/>
                <w:rFonts w:ascii="MetricHPE Light" w:hAnsi="MetricHPE Light"/>
              </w:rPr>
              <w:t>nfs</w:t>
            </w:r>
          </w:p>
        </w:tc>
        <w:tc>
          <w:tcPr>
            <w:tcW w:w="1800" w:type="dxa"/>
            <w:shd w:val="clear" w:color="auto" w:fill="auto"/>
          </w:tcPr>
          <w:p w14:paraId="7C0402DE" w14:textId="77777777" w:rsidR="006C1DF6" w:rsidRDefault="006C1DF6" w:rsidP="002E37CF">
            <w:pPr>
              <w:pStyle w:val="TableBody8pt"/>
              <w:jc w:val="center"/>
            </w:pPr>
          </w:p>
        </w:tc>
        <w:tc>
          <w:tcPr>
            <w:tcW w:w="2188" w:type="dxa"/>
            <w:shd w:val="clear" w:color="auto" w:fill="auto"/>
          </w:tcPr>
          <w:p w14:paraId="40EF0B24" w14:textId="6D9F35CB" w:rsidR="006C1DF6" w:rsidRDefault="009652C7" w:rsidP="002E37CF">
            <w:pPr>
              <w:pStyle w:val="TableBody8pt"/>
              <w:jc w:val="center"/>
            </w:pPr>
            <w:r>
              <w:t>2</w:t>
            </w:r>
          </w:p>
        </w:tc>
      </w:tr>
      <w:tr w:rsidR="006C1DF6" w:rsidRPr="000912CB" w14:paraId="564FE2FB" w14:textId="77777777" w:rsidTr="006C1DF6">
        <w:trPr>
          <w:trHeight w:val="232"/>
        </w:trPr>
        <w:tc>
          <w:tcPr>
            <w:tcW w:w="1799" w:type="dxa"/>
            <w:shd w:val="clear" w:color="auto" w:fill="auto"/>
          </w:tcPr>
          <w:p w14:paraId="22CA5101" w14:textId="77777777" w:rsidR="006C1DF6" w:rsidRDefault="006C1DF6" w:rsidP="002E37CF">
            <w:pPr>
              <w:pStyle w:val="TableBody8pt"/>
              <w:rPr>
                <w:rStyle w:val="CodingLanguage"/>
                <w:rFonts w:ascii="MetricHPE Light" w:hAnsi="MetricHPE Light"/>
              </w:rPr>
            </w:pPr>
            <w:r>
              <w:rPr>
                <w:rStyle w:val="CodingLanguage"/>
                <w:rFonts w:ascii="MetricHPE Light" w:hAnsi="MetricHPE Light"/>
              </w:rPr>
              <w:t>logger</w:t>
            </w:r>
          </w:p>
        </w:tc>
        <w:tc>
          <w:tcPr>
            <w:tcW w:w="1800" w:type="dxa"/>
            <w:shd w:val="clear" w:color="auto" w:fill="auto"/>
          </w:tcPr>
          <w:p w14:paraId="46925D64" w14:textId="77777777" w:rsidR="006C1DF6" w:rsidRDefault="006C1DF6" w:rsidP="002E37CF">
            <w:pPr>
              <w:pStyle w:val="TableBody8pt"/>
              <w:jc w:val="center"/>
            </w:pPr>
          </w:p>
        </w:tc>
        <w:tc>
          <w:tcPr>
            <w:tcW w:w="2188" w:type="dxa"/>
            <w:shd w:val="clear" w:color="auto" w:fill="auto"/>
          </w:tcPr>
          <w:p w14:paraId="7815B0D9" w14:textId="4481DDB0" w:rsidR="006C1DF6" w:rsidRDefault="009652C7" w:rsidP="002E37CF">
            <w:pPr>
              <w:pStyle w:val="TableBody8pt"/>
              <w:jc w:val="center"/>
            </w:pPr>
            <w:r>
              <w:t>2</w:t>
            </w:r>
          </w:p>
        </w:tc>
      </w:tr>
      <w:tr w:rsidR="006C1DF6" w:rsidRPr="000912CB" w14:paraId="223547F8" w14:textId="77777777" w:rsidTr="006C1DF6">
        <w:trPr>
          <w:trHeight w:val="232"/>
        </w:trPr>
        <w:tc>
          <w:tcPr>
            <w:tcW w:w="1799" w:type="dxa"/>
            <w:shd w:val="clear" w:color="auto" w:fill="auto"/>
          </w:tcPr>
          <w:p w14:paraId="51C39F1C" w14:textId="77777777" w:rsidR="006C1DF6" w:rsidRPr="00965A8E" w:rsidRDefault="006C1DF6" w:rsidP="002E37CF">
            <w:pPr>
              <w:pStyle w:val="TableBody8pt"/>
              <w:rPr>
                <w:rStyle w:val="BoldEmpha"/>
                <w:sz w:val="18"/>
                <w:szCs w:val="18"/>
              </w:rPr>
            </w:pPr>
            <w:r w:rsidRPr="00965A8E">
              <w:rPr>
                <w:rStyle w:val="BoldEmpha"/>
              </w:rPr>
              <w:t xml:space="preserve">Total </w:t>
            </w:r>
            <w:r>
              <w:rPr>
                <w:rStyle w:val="BoldEmpha"/>
              </w:rPr>
              <w:t>RAM required</w:t>
            </w:r>
            <w:r w:rsidRPr="00965A8E">
              <w:rPr>
                <w:rStyle w:val="BoldEmpha"/>
              </w:rPr>
              <w:t xml:space="preserve"> </w:t>
            </w:r>
            <w:r w:rsidRPr="00BF64A7">
              <w:t>(per node</w:t>
            </w:r>
            <w:r>
              <w:t>)</w:t>
            </w:r>
          </w:p>
        </w:tc>
        <w:tc>
          <w:tcPr>
            <w:tcW w:w="1800" w:type="dxa"/>
            <w:shd w:val="clear" w:color="auto" w:fill="auto"/>
          </w:tcPr>
          <w:p w14:paraId="58BBCC89" w14:textId="6D054237" w:rsidR="006C1DF6" w:rsidRPr="00965A8E" w:rsidRDefault="009652C7" w:rsidP="002E37CF">
            <w:pPr>
              <w:pStyle w:val="TableBody8pt"/>
              <w:jc w:val="center"/>
              <w:rPr>
                <w:rStyle w:val="BoldEmpha"/>
              </w:rPr>
            </w:pPr>
            <w:r>
              <w:rPr>
                <w:rStyle w:val="BoldEmpha"/>
              </w:rPr>
              <w:t>46</w:t>
            </w:r>
          </w:p>
        </w:tc>
        <w:tc>
          <w:tcPr>
            <w:tcW w:w="2188" w:type="dxa"/>
            <w:shd w:val="clear" w:color="auto" w:fill="auto"/>
          </w:tcPr>
          <w:p w14:paraId="37A29C08" w14:textId="1974E4D9" w:rsidR="006C1DF6" w:rsidRPr="00965A8E" w:rsidRDefault="009652C7" w:rsidP="002E37CF">
            <w:pPr>
              <w:pStyle w:val="TableBody8pt"/>
              <w:jc w:val="center"/>
              <w:rPr>
                <w:rStyle w:val="BoldEmpha"/>
              </w:rPr>
            </w:pPr>
            <w:r>
              <w:rPr>
                <w:rStyle w:val="BoldEmpha"/>
              </w:rPr>
              <w:t>20</w:t>
            </w:r>
          </w:p>
        </w:tc>
      </w:tr>
      <w:tr w:rsidR="006C1DF6" w:rsidRPr="000912CB" w14:paraId="47118948" w14:textId="77777777" w:rsidTr="002E37CF">
        <w:trPr>
          <w:trHeight w:val="232"/>
        </w:trPr>
        <w:tc>
          <w:tcPr>
            <w:tcW w:w="1799" w:type="dxa"/>
            <w:shd w:val="clear" w:color="auto" w:fill="auto"/>
          </w:tcPr>
          <w:p w14:paraId="7116C20B" w14:textId="77777777" w:rsidR="006C1DF6" w:rsidRPr="00965A8E" w:rsidRDefault="006C1DF6" w:rsidP="002E37CF">
            <w:pPr>
              <w:pStyle w:val="TableBody8pt"/>
              <w:rPr>
                <w:rStyle w:val="BoldEmpha"/>
              </w:rPr>
            </w:pPr>
            <w:r w:rsidRPr="00965A8E">
              <w:rPr>
                <w:rStyle w:val="BoldEmpha"/>
              </w:rPr>
              <w:t xml:space="preserve">Total </w:t>
            </w:r>
            <w:r>
              <w:rPr>
                <w:rStyle w:val="BoldEmpha"/>
              </w:rPr>
              <w:t>RAM required</w:t>
            </w:r>
          </w:p>
        </w:tc>
        <w:tc>
          <w:tcPr>
            <w:tcW w:w="3988" w:type="dxa"/>
            <w:gridSpan w:val="2"/>
            <w:shd w:val="clear" w:color="auto" w:fill="auto"/>
          </w:tcPr>
          <w:p w14:paraId="6F85547B" w14:textId="62980BA0" w:rsidR="006C1DF6" w:rsidRPr="00965A8E" w:rsidRDefault="009652C7" w:rsidP="006C1DF6">
            <w:pPr>
              <w:pStyle w:val="TableBody8pt"/>
              <w:tabs>
                <w:tab w:val="left" w:pos="1115"/>
              </w:tabs>
              <w:jc w:val="center"/>
              <w:rPr>
                <w:rStyle w:val="BoldEmpha"/>
              </w:rPr>
            </w:pPr>
            <w:r>
              <w:rPr>
                <w:rStyle w:val="BoldEmpha"/>
              </w:rPr>
              <w:t>66</w:t>
            </w:r>
          </w:p>
        </w:tc>
      </w:tr>
      <w:tr w:rsidR="006C1DF6" w:rsidRPr="000912CB" w14:paraId="4EE2C543" w14:textId="77777777" w:rsidTr="006C1DF6">
        <w:trPr>
          <w:trHeight w:val="232"/>
        </w:trPr>
        <w:tc>
          <w:tcPr>
            <w:tcW w:w="1799" w:type="dxa"/>
            <w:shd w:val="clear" w:color="auto" w:fill="auto"/>
          </w:tcPr>
          <w:p w14:paraId="06CC7882" w14:textId="77777777" w:rsidR="006C1DF6" w:rsidRDefault="006C1DF6" w:rsidP="002E37CF">
            <w:pPr>
              <w:pStyle w:val="TableBody8pt"/>
              <w:rPr>
                <w:rStyle w:val="CodingLanguage"/>
                <w:rFonts w:ascii="MetricHPE Light" w:hAnsi="MetricHPE Light"/>
                <w:sz w:val="18"/>
                <w:szCs w:val="18"/>
              </w:rPr>
            </w:pPr>
            <w:r>
              <w:rPr>
                <w:rStyle w:val="CodingLanguage"/>
                <w:rFonts w:ascii="MetricHPE Light" w:hAnsi="MetricHPE Light"/>
              </w:rPr>
              <w:t>Available RAM</w:t>
            </w:r>
          </w:p>
        </w:tc>
        <w:tc>
          <w:tcPr>
            <w:tcW w:w="1800" w:type="dxa"/>
            <w:shd w:val="clear" w:color="auto" w:fill="auto"/>
          </w:tcPr>
          <w:p w14:paraId="6D37D589" w14:textId="77777777" w:rsidR="006C1DF6" w:rsidRDefault="006C1DF6" w:rsidP="002E37CF">
            <w:pPr>
              <w:pStyle w:val="TableBody8pt"/>
              <w:jc w:val="center"/>
            </w:pPr>
            <w:r>
              <w:t>384</w:t>
            </w:r>
          </w:p>
        </w:tc>
        <w:tc>
          <w:tcPr>
            <w:tcW w:w="2188" w:type="dxa"/>
            <w:shd w:val="clear" w:color="auto" w:fill="auto"/>
          </w:tcPr>
          <w:p w14:paraId="1207DF76" w14:textId="77777777" w:rsidR="006C1DF6" w:rsidRDefault="006C1DF6" w:rsidP="002E37CF">
            <w:pPr>
              <w:pStyle w:val="TableBody8pt"/>
              <w:jc w:val="center"/>
            </w:pPr>
            <w:r>
              <w:t>384</w:t>
            </w:r>
          </w:p>
        </w:tc>
      </w:tr>
    </w:tbl>
    <w:p w14:paraId="6CB686B6" w14:textId="77777777" w:rsidR="00A41DAD" w:rsidRDefault="00A41DAD" w:rsidP="00A41DAD">
      <w:pPr>
        <w:pStyle w:val="MISCNote-Ruleabove"/>
      </w:pPr>
      <w:r>
        <w:t>Note</w:t>
      </w:r>
    </w:p>
    <w:p w14:paraId="315AD91F" w14:textId="47950565" w:rsidR="00A41DAD" w:rsidRDefault="00A41DAD" w:rsidP="00A41DAD">
      <w:pPr>
        <w:pStyle w:val="MISCNote-Rulebelow"/>
      </w:pPr>
      <w:r w:rsidRPr="006A39E4">
        <w:t xml:space="preserve">In the case of one ESX host failure, the </w:t>
      </w:r>
      <w:r w:rsidR="00C454F0">
        <w:t>remaining host</w:t>
      </w:r>
      <w:r w:rsidRPr="006A39E4">
        <w:t xml:space="preserve"> can accommodate the amount of RAM required for all VMs</w:t>
      </w:r>
      <w:r>
        <w:t>.</w:t>
      </w:r>
    </w:p>
    <w:p w14:paraId="14A38607" w14:textId="77777777" w:rsidR="000A0348" w:rsidRDefault="000A0348" w:rsidP="00C73E9F">
      <w:pPr>
        <w:pStyle w:val="BodyTextMetricLight10pt"/>
      </w:pPr>
    </w:p>
    <w:p w14:paraId="4E87F70A" w14:textId="50E9BCDA" w:rsidR="000D5261" w:rsidRDefault="000D5261" w:rsidP="000D5261">
      <w:pPr>
        <w:pStyle w:val="Heading1"/>
      </w:pPr>
      <w:bookmarkStart w:id="120" w:name="_Toc500883881"/>
      <w:r>
        <w:lastRenderedPageBreak/>
        <w:t>P</w:t>
      </w:r>
      <w:r w:rsidRPr="000D5261">
        <w:t>rovision</w:t>
      </w:r>
      <w:r>
        <w:t xml:space="preserve">ing the </w:t>
      </w:r>
      <w:del w:id="121" w:author="Moynihan, Nick" w:date="2017-08-23T15:04:00Z">
        <w:r w:rsidDel="00CD3CF4">
          <w:delText>operations</w:delText>
        </w:r>
      </w:del>
      <w:r w:rsidR="000A0348">
        <w:t>d</w:t>
      </w:r>
      <w:ins w:id="122" w:author="Moynihan, Nick" w:date="2017-08-23T15:04:00Z">
        <w:r w:rsidR="00CD3CF4">
          <w:t xml:space="preserve">evelopment </w:t>
        </w:r>
      </w:ins>
      <w:del w:id="123" w:author="Moynihan, Nick" w:date="2017-08-23T15:54:00Z">
        <w:r w:rsidRPr="000D5261" w:rsidDel="00663F4B">
          <w:delText xml:space="preserve"> </w:delText>
        </w:r>
      </w:del>
      <w:r w:rsidRPr="000D5261">
        <w:t>environment</w:t>
      </w:r>
      <w:bookmarkEnd w:id="120"/>
    </w:p>
    <w:p w14:paraId="47BCFE91" w14:textId="1B51DAF4" w:rsidR="00951A66" w:rsidRDefault="0038443C" w:rsidP="435BD1C0">
      <w:pPr>
        <w:pStyle w:val="BodyTextMetricLight10pt"/>
        <w:rPr>
          <w:ins w:id="124" w:author="McGoldrick, Gabriel" w:date="2017-09-08T11:12:00Z"/>
        </w:rPr>
      </w:pPr>
      <w:r>
        <w:t xml:space="preserve">This section </w:t>
      </w:r>
      <w:r w:rsidRPr="0038443C">
        <w:t>describe</w:t>
      </w:r>
      <w:r>
        <w:t>s</w:t>
      </w:r>
      <w:r w:rsidRPr="0038443C">
        <w:t xml:space="preserve"> in detail how to provision the environment described </w:t>
      </w:r>
      <w:r w:rsidR="00C93A3E">
        <w:t xml:space="preserve">previously </w:t>
      </w:r>
      <w:r w:rsidRPr="0038443C">
        <w:t xml:space="preserve">in the </w:t>
      </w:r>
      <w:r>
        <w:t>architecture section</w:t>
      </w:r>
      <w:r w:rsidRPr="0093CDE9">
        <w:t>.</w:t>
      </w:r>
      <w:ins w:id="125" w:author="McGoldrick, Gabriel" w:date="2017-09-08T11:12:00Z">
        <w:r w:rsidR="00951A66">
          <w:t xml:space="preserve"> </w:t>
        </w:r>
      </w:ins>
      <w:r w:rsidR="009D18A4" w:rsidRPr="009958CB">
        <w:t>The high level steps this guide will take are shown in</w:t>
      </w:r>
      <w:r w:rsidR="009D18A4">
        <w:t xml:space="preserve"> </w:t>
      </w:r>
      <w:r w:rsidR="009D18A4" w:rsidRPr="2F38FAA4">
        <w:fldChar w:fldCharType="begin"/>
      </w:r>
      <w:r w:rsidR="009D18A4" w:rsidRPr="009D18A4">
        <w:rPr>
          <w:rStyle w:val="CodingLanguage"/>
        </w:rPr>
        <w:instrText xml:space="preserve"> REF _Ref498695436 \h </w:instrText>
      </w:r>
      <w:r w:rsidR="009D18A4">
        <w:rPr>
          <w:rStyle w:val="CodingLanguage"/>
        </w:rPr>
        <w:instrText xml:space="preserve"> \* MERGEFORMAT </w:instrText>
      </w:r>
      <w:r w:rsidR="009D18A4" w:rsidRPr="2F38FAA4">
        <w:rPr>
          <w:rStyle w:val="CodingLanguage"/>
        </w:rPr>
        <w:fldChar w:fldCharType="separate"/>
      </w:r>
      <w:r w:rsidR="00653064" w:rsidRPr="00653064">
        <w:rPr>
          <w:rStyle w:val="CodingLanguage"/>
        </w:rPr>
        <w:t>Figure 2</w:t>
      </w:r>
      <w:r w:rsidR="009D18A4" w:rsidRPr="2F38FAA4">
        <w:fldChar w:fldCharType="end"/>
      </w:r>
      <w:r w:rsidR="009D18A4" w:rsidRPr="009D18A4">
        <w:rPr>
          <w:rStyle w:val="CodingLanguage"/>
        </w:rPr>
        <w:t>.</w:t>
      </w:r>
    </w:p>
    <w:p w14:paraId="387ED5CC" w14:textId="03FB41D2" w:rsidR="00951A66" w:rsidRDefault="00831A4C" w:rsidP="00831A4C">
      <w:pPr>
        <w:pStyle w:val="FigureAfterspace"/>
      </w:pPr>
      <w:r>
        <w:rPr>
          <w:noProof/>
        </w:rPr>
        <w:drawing>
          <wp:inline distT="0" distB="0" distL="0" distR="0" wp14:anchorId="1DAB3284" wp14:editId="7A055300">
            <wp:extent cx="6858000" cy="1316355"/>
            <wp:effectExtent l="19050" t="19050" r="19050"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rovisioning.png"/>
                    <pic:cNvPicPr/>
                  </pic:nvPicPr>
                  <pic:blipFill>
                    <a:blip r:embed="rId26">
                      <a:extLst>
                        <a:ext uri="{28A0092B-C50C-407E-A947-70E740481C1C}">
                          <a14:useLocalDpi xmlns:a14="http://schemas.microsoft.com/office/drawing/2010/main" val="0"/>
                        </a:ext>
                      </a:extLst>
                    </a:blip>
                    <a:stretch>
                      <a:fillRect/>
                    </a:stretch>
                  </pic:blipFill>
                  <pic:spPr>
                    <a:xfrm>
                      <a:off x="0" y="0"/>
                      <a:ext cx="6858000" cy="1316355"/>
                    </a:xfrm>
                    <a:prstGeom prst="rect">
                      <a:avLst/>
                    </a:prstGeom>
                    <a:ln w="12700">
                      <a:solidFill>
                        <a:schemeClr val="accent1"/>
                      </a:solidFill>
                    </a:ln>
                  </pic:spPr>
                </pic:pic>
              </a:graphicData>
            </a:graphic>
          </wp:inline>
        </w:drawing>
      </w:r>
    </w:p>
    <w:p w14:paraId="394E17FE" w14:textId="737F61AC" w:rsidR="00831A4C" w:rsidRDefault="00831A4C" w:rsidP="009D18A4">
      <w:pPr>
        <w:pStyle w:val="MISCFigureCaptionHeader8pt"/>
        <w:rPr>
          <w:ins w:id="126" w:author="McGoldrick, Gabriel" w:date="2017-09-08T11:12:00Z"/>
        </w:rPr>
      </w:pPr>
      <w:bookmarkStart w:id="127" w:name="_Ref498695436"/>
      <w:r w:rsidRPr="009D18A4">
        <w:rPr>
          <w:rStyle w:val="MISCFigureCaptionHeaderBold8pt"/>
        </w:rPr>
        <w:t xml:space="preserve">Figure </w:t>
      </w:r>
      <w:r w:rsidRPr="2F38FAA4">
        <w:fldChar w:fldCharType="begin"/>
      </w:r>
      <w:r w:rsidRPr="009D18A4">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w:t>
      </w:r>
      <w:r w:rsidRPr="2F38FAA4">
        <w:fldChar w:fldCharType="end"/>
      </w:r>
      <w:bookmarkEnd w:id="127"/>
      <w:r w:rsidRPr="009D18A4">
        <w:rPr>
          <w:rStyle w:val="MISCFigureCaptionHeaderBold8pt"/>
        </w:rPr>
        <w:t>.</w:t>
      </w:r>
      <w:r>
        <w:t xml:space="preserve"> Provisioning steps</w:t>
      </w:r>
    </w:p>
    <w:p w14:paraId="1AA8FA31" w14:textId="77777777" w:rsidR="00537AFA" w:rsidRDefault="00537AFA" w:rsidP="435BD1C0">
      <w:pPr>
        <w:pStyle w:val="Heading2"/>
        <w:rPr>
          <w:ins w:id="128" w:author="Leung, Ka Wai (CDI)" w:date="2017-10-19T16:10:00Z"/>
        </w:rPr>
      </w:pPr>
      <w:bookmarkStart w:id="129" w:name="_Toc495914249"/>
      <w:bookmarkStart w:id="130" w:name="_Toc500883882"/>
      <w:ins w:id="131" w:author="Leung, Ka Wai (CDI)" w:date="2017-10-19T16:10:00Z">
        <w:r>
          <w:t>Verify Prerequisites</w:t>
        </w:r>
        <w:bookmarkEnd w:id="129"/>
        <w:bookmarkEnd w:id="130"/>
      </w:ins>
    </w:p>
    <w:p w14:paraId="5F92E30B" w14:textId="36D9E4B5" w:rsidR="00537AFA" w:rsidRDefault="00537AFA" w:rsidP="435BD1C0">
      <w:pPr>
        <w:pStyle w:val="BodyTextMetricLight10pt"/>
        <w:rPr>
          <w:ins w:id="132" w:author="Leung, Ka Wai (CDI)" w:date="2017-10-19T16:10:00Z"/>
        </w:rPr>
      </w:pPr>
      <w:ins w:id="133" w:author="Leung, Ka Wai (CDI)" w:date="2017-10-19T16:10:00Z">
        <w:r>
          <w:t xml:space="preserve">You need assemble the information required to assign values </w:t>
        </w:r>
      </w:ins>
      <w:r w:rsidR="000A0348">
        <w:t>for</w:t>
      </w:r>
      <w:ins w:id="134" w:author="Leung, Ka Wai (CDI)" w:date="2017-10-19T16:10:00Z">
        <w:r>
          <w:t xml:space="preserve"> each and every variable used by the playbooks before you start deployment. The variables are fully documented in the following sections </w:t>
        </w:r>
      </w:ins>
      <w:r w:rsidR="000A0348">
        <w:t>“</w:t>
      </w:r>
      <w:r w:rsidR="00255A46">
        <w:fldChar w:fldCharType="begin"/>
      </w:r>
      <w:r w:rsidR="00255A46">
        <w:instrText xml:space="preserve"> REF _Ref498003258 \h </w:instrText>
      </w:r>
      <w:r w:rsidR="00255A46">
        <w:fldChar w:fldCharType="separate"/>
      </w:r>
      <w:r w:rsidR="00653064" w:rsidRPr="00C75C6C">
        <w:t>Editing the group variables</w:t>
      </w:r>
      <w:r w:rsidR="00255A46">
        <w:fldChar w:fldCharType="end"/>
      </w:r>
      <w:r w:rsidR="000A0348">
        <w:t>”</w:t>
      </w:r>
      <w:r w:rsidR="00255A46">
        <w:t xml:space="preserve"> </w:t>
      </w:r>
      <w:ins w:id="135" w:author="Leung, Ka Wai (CDI)" w:date="2017-10-19T16:10:00Z">
        <w:r>
          <w:t>and “</w:t>
        </w:r>
      </w:ins>
      <w:r w:rsidR="00255A46">
        <w:fldChar w:fldCharType="begin"/>
      </w:r>
      <w:r w:rsidR="00255A46">
        <w:instrText xml:space="preserve"> REF _Ref498003271 \h </w:instrText>
      </w:r>
      <w:r w:rsidR="00255A46">
        <w:fldChar w:fldCharType="separate"/>
      </w:r>
      <w:r w:rsidR="00653064">
        <w:t>E</w:t>
      </w:r>
      <w:r w:rsidR="00653064" w:rsidRPr="0035147E">
        <w:t>diting the vault</w:t>
      </w:r>
      <w:r w:rsidR="00255A46">
        <w:fldChar w:fldCharType="end"/>
      </w:r>
      <w:ins w:id="136" w:author="Leung, Ka Wai (CDI)" w:date="2017-10-19T16:10:00Z">
        <w:r>
          <w:t xml:space="preserve">”. A summary of the information required is presented in </w:t>
        </w:r>
        <w:r w:rsidRPr="000E4E34">
          <w:fldChar w:fldCharType="begin"/>
        </w:r>
        <w:r w:rsidRPr="00CC08EF">
          <w:instrText xml:space="preserve"> REF _Ref495571152 \h  \* MERGEFORMAT </w:instrText>
        </w:r>
      </w:ins>
      <w:ins w:id="137" w:author="Leung, Ka Wai (CDI)" w:date="2017-10-19T16:10:00Z">
        <w:r w:rsidRPr="000E4E34">
          <w:fldChar w:fldCharType="separate"/>
        </w:r>
        <w:r w:rsidR="00653064" w:rsidRPr="00653064">
          <w:t xml:space="preserve">Table </w:t>
        </w:r>
      </w:ins>
      <w:r w:rsidR="00653064" w:rsidRPr="00653064">
        <w:t>3</w:t>
      </w:r>
      <w:ins w:id="138" w:author="Leung, Ka Wai (CDI)" w:date="2017-10-19T16:10:00Z">
        <w:r w:rsidRPr="000E4E34">
          <w:fldChar w:fldCharType="end"/>
        </w:r>
        <w:r>
          <w:t>.</w:t>
        </w:r>
      </w:ins>
    </w:p>
    <w:p w14:paraId="211D1482" w14:textId="77777777" w:rsidR="00537AFA" w:rsidRDefault="00537AFA" w:rsidP="435BD1C0">
      <w:pPr>
        <w:pStyle w:val="MISCTableCaptionHeader8pt"/>
        <w:rPr>
          <w:ins w:id="139" w:author="Leung, Ka Wai (CDI)" w:date="2017-10-19T16:10:00Z"/>
        </w:rPr>
      </w:pPr>
      <w:bookmarkStart w:id="140" w:name="_Ref495571152"/>
      <w:bookmarkStart w:id="141" w:name="_Ref495571146"/>
      <w:ins w:id="142" w:author="Leung, Ka Wai (CDI)" w:date="2017-10-19T16:10:00Z">
        <w:r w:rsidRPr="00CC08EF">
          <w:rPr>
            <w:rStyle w:val="MISCTableCaptionHeaderBold8pt"/>
          </w:rPr>
          <w:t xml:space="preserve">Table </w:t>
        </w:r>
        <w:r w:rsidRPr="2F38FAA4">
          <w:fldChar w:fldCharType="begin"/>
        </w:r>
        <w:r w:rsidRPr="00CC08EF">
          <w:rPr>
            <w:rStyle w:val="MISCTableCaptionHeaderBold8pt"/>
          </w:rPr>
          <w:instrText xml:space="preserve"> SEQ Table \* ARABIC </w:instrText>
        </w:r>
        <w:r w:rsidRPr="2F38FAA4">
          <w:rPr>
            <w:rStyle w:val="MISCTableCaptionHeaderBold8pt"/>
          </w:rPr>
          <w:fldChar w:fldCharType="separate"/>
        </w:r>
      </w:ins>
      <w:r w:rsidR="00653064">
        <w:rPr>
          <w:rStyle w:val="MISCTableCaptionHeaderBold8pt"/>
          <w:noProof/>
        </w:rPr>
        <w:t>3</w:t>
      </w:r>
      <w:ins w:id="143" w:author="Leung, Ka Wai (CDI)" w:date="2017-10-19T16:10:00Z">
        <w:r w:rsidRPr="2F38FAA4">
          <w:fldChar w:fldCharType="end"/>
        </w:r>
        <w:bookmarkEnd w:id="140"/>
        <w:r>
          <w:t xml:space="preserve"> Summary of information required</w:t>
        </w:r>
        <w:bookmarkEnd w:id="141"/>
      </w:ins>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144" w:author="Moynihan, Nick" w:date="2017-10-31T04:36:00Z">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1350"/>
        <w:gridCol w:w="9450"/>
        <w:tblGridChange w:id="145">
          <w:tblGrid>
            <w:gridCol w:w="360"/>
            <w:gridCol w:w="360"/>
            <w:gridCol w:w="630"/>
            <w:gridCol w:w="9450"/>
          </w:tblGrid>
        </w:tblGridChange>
      </w:tblGrid>
      <w:tr w:rsidR="00537AFA" w:rsidRPr="000912CB" w14:paraId="31034E27" w14:textId="77777777" w:rsidTr="00A470B2">
        <w:trPr>
          <w:trHeight w:val="241"/>
          <w:ins w:id="146" w:author="Leung, Ka Wai (CDI)" w:date="2017-10-19T16:10:00Z"/>
          <w:trPrChange w:id="147" w:author="Moynihan, Nick" w:date="2017-10-31T04:36:00Z">
            <w:trPr>
              <w:gridAfter w:val="0"/>
            </w:trPr>
          </w:trPrChange>
        </w:trPr>
        <w:tc>
          <w:tcPr>
            <w:tcW w:w="1350" w:type="dxa"/>
            <w:tcBorders>
              <w:top w:val="nil"/>
              <w:bottom w:val="single" w:sz="36" w:space="0" w:color="00B388"/>
            </w:tcBorders>
            <w:shd w:val="clear" w:color="auto" w:fill="auto"/>
            <w:tcPrChange w:id="148" w:author="Moynihan, Nick" w:date="2017-10-31T04:36:00Z">
              <w:tcPr>
                <w:tcW w:w="2626" w:type="dxa"/>
                <w:tcBorders>
                  <w:top w:val="nil"/>
                  <w:bottom w:val="single" w:sz="36" w:space="0" w:color="00B388"/>
                </w:tcBorders>
                <w:shd w:val="clear" w:color="auto" w:fill="auto"/>
              </w:tcPr>
            </w:tcPrChange>
          </w:tcPr>
          <w:p w14:paraId="73A88E33" w14:textId="77777777" w:rsidR="00537AFA" w:rsidRDefault="00537AFA" w:rsidP="435BD1C0">
            <w:pPr>
              <w:pStyle w:val="TableSubhead8pt"/>
              <w:rPr>
                <w:ins w:id="149" w:author="Leung, Ka Wai (CDI)" w:date="2017-10-19T16:10:00Z"/>
              </w:rPr>
            </w:pPr>
            <w:ins w:id="150" w:author="Leung, Ka Wai (CDI)" w:date="2017-10-19T16:10:00Z">
              <w:r>
                <w:t>Component</w:t>
              </w:r>
            </w:ins>
          </w:p>
        </w:tc>
        <w:tc>
          <w:tcPr>
            <w:tcW w:w="9450" w:type="dxa"/>
            <w:tcBorders>
              <w:top w:val="nil"/>
              <w:bottom w:val="single" w:sz="36" w:space="0" w:color="00B388"/>
            </w:tcBorders>
            <w:shd w:val="clear" w:color="auto" w:fill="auto"/>
            <w:tcPrChange w:id="151" w:author="Moynihan, Nick" w:date="2017-10-31T04:36:00Z">
              <w:tcPr>
                <w:tcW w:w="8174" w:type="dxa"/>
                <w:tcBorders>
                  <w:top w:val="nil"/>
                  <w:bottom w:val="single" w:sz="36" w:space="0" w:color="00B388"/>
                </w:tcBorders>
                <w:shd w:val="clear" w:color="auto" w:fill="auto"/>
              </w:tcPr>
            </w:tcPrChange>
          </w:tcPr>
          <w:p w14:paraId="2464259A" w14:textId="77777777" w:rsidR="00537AFA" w:rsidRPr="000912CB" w:rsidRDefault="00537AFA" w:rsidP="435BD1C0">
            <w:pPr>
              <w:pStyle w:val="TableSubhead8pt"/>
              <w:rPr>
                <w:ins w:id="152" w:author="Leung, Ka Wai (CDI)" w:date="2017-10-19T16:10:00Z"/>
              </w:rPr>
            </w:pPr>
            <w:ins w:id="153" w:author="Leung, Ka Wai (CDI)" w:date="2017-10-19T16:10:00Z">
              <w:r>
                <w:t>Details</w:t>
              </w:r>
            </w:ins>
          </w:p>
        </w:tc>
      </w:tr>
      <w:tr w:rsidR="00537AFA" w:rsidRPr="000912CB" w14:paraId="1CC89084" w14:textId="77777777" w:rsidTr="00A470B2">
        <w:trPr>
          <w:trHeight w:val="241"/>
          <w:ins w:id="154" w:author="Leung, Ka Wai (CDI)" w:date="2017-10-19T16:10:00Z"/>
          <w:trPrChange w:id="155" w:author="Moynihan, Nick" w:date="2017-10-31T04:36:00Z">
            <w:trPr>
              <w:gridAfter w:val="0"/>
            </w:trPr>
          </w:trPrChange>
        </w:trPr>
        <w:tc>
          <w:tcPr>
            <w:tcW w:w="1350" w:type="dxa"/>
            <w:tcBorders>
              <w:top w:val="single" w:sz="36" w:space="0" w:color="00B388"/>
            </w:tcBorders>
            <w:shd w:val="clear" w:color="auto" w:fill="auto"/>
            <w:tcPrChange w:id="156" w:author="Moynihan, Nick" w:date="2017-10-31T04:36:00Z">
              <w:tcPr>
                <w:tcW w:w="2626" w:type="dxa"/>
                <w:tcBorders>
                  <w:top w:val="single" w:sz="36" w:space="0" w:color="00B388"/>
                </w:tcBorders>
                <w:shd w:val="clear" w:color="auto" w:fill="auto"/>
              </w:tcPr>
            </w:tcPrChange>
          </w:tcPr>
          <w:p w14:paraId="66D9F366" w14:textId="77777777" w:rsidR="00537AFA" w:rsidRPr="00EE6515" w:rsidRDefault="00537AFA" w:rsidP="00A56863">
            <w:pPr>
              <w:pStyle w:val="TableBody8pt"/>
              <w:rPr>
                <w:rStyle w:val="CodingLanguage"/>
              </w:rPr>
            </w:pPr>
            <w:ins w:id="157" w:author="Leung, Ka Wai (CDI)" w:date="2017-10-19T16:10:00Z">
              <w:r>
                <w:t>Virtual Infrastructure</w:t>
              </w:r>
            </w:ins>
          </w:p>
        </w:tc>
        <w:tc>
          <w:tcPr>
            <w:tcW w:w="9450" w:type="dxa"/>
            <w:tcBorders>
              <w:top w:val="single" w:sz="36" w:space="0" w:color="00B388"/>
            </w:tcBorders>
            <w:shd w:val="clear" w:color="auto" w:fill="auto"/>
            <w:tcPrChange w:id="158" w:author="Moynihan, Nick" w:date="2017-10-31T04:36:00Z">
              <w:tcPr>
                <w:tcW w:w="8174" w:type="dxa"/>
                <w:tcBorders>
                  <w:top w:val="single" w:sz="36" w:space="0" w:color="00B388"/>
                </w:tcBorders>
                <w:shd w:val="clear" w:color="auto" w:fill="auto"/>
              </w:tcPr>
            </w:tcPrChange>
          </w:tcPr>
          <w:p w14:paraId="525B89F6" w14:textId="77777777" w:rsidR="00537AFA" w:rsidRPr="000912CB" w:rsidRDefault="00537AFA" w:rsidP="49F9D633">
            <w:pPr>
              <w:pStyle w:val="TableBody8pt"/>
              <w:rPr>
                <w:ins w:id="159" w:author="Leung, Ka Wai (CDI)" w:date="2017-10-19T16:10:00Z"/>
              </w:rPr>
            </w:pPr>
            <w:ins w:id="160" w:author="Leung, Ka Wai (CDI)" w:date="2017-10-19T16:10:00Z">
              <w:r w:rsidRPr="0063028C">
                <w:t>The FQDN of your vCenter server and the name of the Datacenter which contains the SimpliVity cluster. You will also need administrator credentials in order to create templates, and spin up virtual machines.</w:t>
              </w:r>
            </w:ins>
          </w:p>
        </w:tc>
      </w:tr>
      <w:tr w:rsidR="00537AFA" w:rsidRPr="000912CB" w14:paraId="6098F795" w14:textId="77777777" w:rsidTr="00A470B2">
        <w:trPr>
          <w:trHeight w:val="241"/>
          <w:ins w:id="161" w:author="Leung, Ka Wai (CDI)" w:date="2017-10-19T16:10:00Z"/>
        </w:trPr>
        <w:tc>
          <w:tcPr>
            <w:tcW w:w="1350" w:type="dxa"/>
            <w:shd w:val="clear" w:color="auto" w:fill="auto"/>
          </w:tcPr>
          <w:p w14:paraId="555CCBE1" w14:textId="77777777" w:rsidR="00537AFA" w:rsidRPr="00CC08EF" w:rsidRDefault="00537AFA" w:rsidP="00A56863">
            <w:pPr>
              <w:pStyle w:val="TableBody8pt"/>
              <w:rPr>
                <w:rStyle w:val="CodingLanguage"/>
                <w:rFonts w:ascii="MetricHPE Light" w:hAnsi="MetricHPE Light"/>
              </w:rPr>
            </w:pPr>
            <w:ins w:id="162" w:author="Leung, Ka Wai (CDI)" w:date="2017-10-19T16:10:00Z">
              <w:r>
                <w:t>SimpliVity Cluster</w:t>
              </w:r>
            </w:ins>
          </w:p>
        </w:tc>
        <w:tc>
          <w:tcPr>
            <w:tcW w:w="9450" w:type="dxa"/>
            <w:shd w:val="clear" w:color="auto" w:fill="auto"/>
          </w:tcPr>
          <w:p w14:paraId="64064BDB" w14:textId="77777777" w:rsidR="00537AFA" w:rsidRPr="000C5E75" w:rsidRDefault="00537AFA" w:rsidP="00A56863">
            <w:pPr>
              <w:pStyle w:val="TableBody8pt"/>
              <w:rPr>
                <w:rFonts w:ascii="HPE Simple Light" w:hAnsi="HPE Simple Light"/>
              </w:rPr>
            </w:pPr>
            <w:ins w:id="163" w:author="Leung, Ka Wai (CDI)" w:date="2017-10-19T16:10:00Z">
              <w:r w:rsidRPr="002226D5">
                <w:t>The name of the SimpliVity cluster and the names of the member of this cluster as they appear in vCenter. You will also need to know the name of the SimpliVity datastore where you want to land the various virtual machines. You may have to create this datastore if you just installed your SimpliVity cluster. In addition, you will need the IP addresses of the OmniStack virtual machines. Finally you will need credentials with admin capabilities for using the OmniStack API. These credentials are typically the same as you vCenter admin credentials</w:t>
              </w:r>
            </w:ins>
          </w:p>
        </w:tc>
      </w:tr>
      <w:tr w:rsidR="00537AFA" w:rsidRPr="000912CB" w14:paraId="6ED2A347" w14:textId="77777777" w:rsidTr="00A470B2">
        <w:trPr>
          <w:trHeight w:val="241"/>
          <w:ins w:id="164" w:author="Leung, Ka Wai (CDI)" w:date="2017-10-19T16:10:00Z"/>
        </w:trPr>
        <w:tc>
          <w:tcPr>
            <w:tcW w:w="1350" w:type="dxa"/>
            <w:shd w:val="clear" w:color="auto" w:fill="auto"/>
          </w:tcPr>
          <w:p w14:paraId="675F05F7" w14:textId="77777777" w:rsidR="00537AFA" w:rsidRPr="00CC08EF" w:rsidRDefault="00537AFA" w:rsidP="00A56863">
            <w:pPr>
              <w:pStyle w:val="TableBody8pt"/>
              <w:rPr>
                <w:rStyle w:val="CodingLanguage"/>
                <w:rFonts w:ascii="MetricHPE Light" w:hAnsi="MetricHPE Light"/>
              </w:rPr>
            </w:pPr>
            <w:ins w:id="165" w:author="Leung, Ka Wai (CDI)" w:date="2017-10-19T16:10:00Z">
              <w:r>
                <w:t>L3 Network requirements</w:t>
              </w:r>
            </w:ins>
          </w:p>
        </w:tc>
        <w:tc>
          <w:tcPr>
            <w:tcW w:w="9450" w:type="dxa"/>
            <w:shd w:val="clear" w:color="auto" w:fill="auto"/>
          </w:tcPr>
          <w:p w14:paraId="4374B1B7" w14:textId="4DA22528" w:rsidR="00537AFA" w:rsidRPr="000912CB" w:rsidRDefault="00A470B2" w:rsidP="00E67B9B">
            <w:pPr>
              <w:pStyle w:val="TableBody8pt"/>
              <w:rPr>
                <w:ins w:id="166" w:author="Leung, Ka Wai (CDI)" w:date="2017-10-19T16:10:00Z"/>
              </w:rPr>
            </w:pPr>
            <w:r w:rsidRPr="002226D5">
              <w:t xml:space="preserve">You will need one IP address for each and every VM configured in the Ansible inventory (see the </w:t>
            </w:r>
            <w:r>
              <w:t>section “</w:t>
            </w:r>
            <w:r w:rsidR="00E67B9B">
              <w:fldChar w:fldCharType="begin"/>
            </w:r>
            <w:r w:rsidR="00E67B9B">
              <w:instrText xml:space="preserve"> REF _Ref500789674 \h </w:instrText>
            </w:r>
            <w:r w:rsidR="00E67B9B">
              <w:fldChar w:fldCharType="separate"/>
            </w:r>
            <w:r w:rsidR="00653064" w:rsidRPr="008204B2">
              <w:t>Editing the inventory</w:t>
            </w:r>
            <w:r w:rsidR="00E67B9B">
              <w:fldChar w:fldCharType="end"/>
            </w:r>
            <w:r>
              <w:t>”</w:t>
            </w:r>
            <w:r w:rsidRPr="002226D5">
              <w:t>). At the time of writing, th</w:t>
            </w:r>
            <w:r w:rsidR="00E67B9B">
              <w:t xml:space="preserve">e example inventory configures 12 </w:t>
            </w:r>
            <w:r w:rsidRPr="002226D5">
              <w:t xml:space="preserve">virtual machines </w:t>
            </w:r>
            <w:r w:rsidR="00E67B9B">
              <w:t>so you would need to allocate 12</w:t>
            </w:r>
            <w:r w:rsidRPr="002226D5">
              <w:t xml:space="preserve"> IP addresses to use this ex</w:t>
            </w:r>
            <w:r>
              <w:t>ample inventory. Note that the A</w:t>
            </w:r>
            <w:r w:rsidRPr="002226D5">
              <w:t>nsible playbooks do not support DHCP so you need static IP addresses.   All the IPs should be in the same subnet. You will also have to specify the size of the subnet (for example /22 or /24) and the L3 gateway for this subnet.</w:t>
            </w:r>
          </w:p>
        </w:tc>
      </w:tr>
      <w:tr w:rsidR="00537AFA" w:rsidRPr="000912CB" w14:paraId="0679C744" w14:textId="77777777" w:rsidTr="00A470B2">
        <w:trPr>
          <w:trHeight w:val="241"/>
          <w:ins w:id="167" w:author="Leung, Ka Wai (CDI)" w:date="2017-10-19T16:10:00Z"/>
        </w:trPr>
        <w:tc>
          <w:tcPr>
            <w:tcW w:w="1350" w:type="dxa"/>
            <w:shd w:val="clear" w:color="auto" w:fill="auto"/>
          </w:tcPr>
          <w:p w14:paraId="21CEC6EB" w14:textId="77777777" w:rsidR="00537AFA" w:rsidRPr="00EE6515" w:rsidRDefault="00537AFA" w:rsidP="00A56863">
            <w:pPr>
              <w:pStyle w:val="TableBody8pt"/>
              <w:rPr>
                <w:rStyle w:val="CodingLanguage"/>
                <w:sz w:val="18"/>
                <w:szCs w:val="18"/>
              </w:rPr>
            </w:pPr>
            <w:ins w:id="168" w:author="Leung, Ka Wai (CDI)" w:date="2017-10-19T16:10:00Z">
              <w:r w:rsidRPr="00EF7C2A">
                <w:rPr>
                  <w:rStyle w:val="CodingLanguage"/>
                  <w:rFonts w:ascii="MetricHPE Light" w:hAnsi="MetricHPE Light"/>
                </w:rPr>
                <w:t>DNS</w:t>
              </w:r>
            </w:ins>
          </w:p>
        </w:tc>
        <w:tc>
          <w:tcPr>
            <w:tcW w:w="9450" w:type="dxa"/>
            <w:shd w:val="clear" w:color="auto" w:fill="auto"/>
          </w:tcPr>
          <w:p w14:paraId="14B1DD0C" w14:textId="77777777" w:rsidR="00537AFA" w:rsidRPr="000C5E75" w:rsidRDefault="00537AFA" w:rsidP="00A56863">
            <w:pPr>
              <w:pStyle w:val="TableBody8pt"/>
              <w:rPr>
                <w:rFonts w:ascii="HPE Simple Light" w:hAnsi="HPE Simple Light"/>
              </w:rPr>
            </w:pPr>
            <w:ins w:id="169" w:author="Leung, Ka Wai (CDI)" w:date="2017-10-19T16:10:00Z">
              <w:r w:rsidRPr="002226D5">
                <w:t>You will need to know the IP addresses of your DNS server. In addition, all the VMs you configure in the inventory should have their names registered in DNS. I</w:t>
              </w:r>
              <w:r>
                <w:t>n</w:t>
              </w:r>
              <w:r w:rsidRPr="002226D5">
                <w:t xml:space="preserve"> addition</w:t>
              </w:r>
              <w:r w:rsidRPr="0093CDE9">
                <w:t>,</w:t>
              </w:r>
              <w:r w:rsidRPr="002226D5">
                <w:t xml:space="preserve"> you will need the domain name to use </w:t>
              </w:r>
              <w:r>
                <w:t>for</w:t>
              </w:r>
              <w:r w:rsidRPr="002226D5">
                <w:t xml:space="preserve"> configur</w:t>
              </w:r>
              <w:r>
                <w:t>ing</w:t>
              </w:r>
              <w:r w:rsidRPr="002226D5">
                <w:t xml:space="preserve"> the virtual machines (such as example.com)</w:t>
              </w:r>
            </w:ins>
          </w:p>
        </w:tc>
      </w:tr>
      <w:tr w:rsidR="00537AFA" w:rsidRPr="000912CB" w14:paraId="6694C385" w14:textId="77777777" w:rsidTr="00A470B2">
        <w:trPr>
          <w:trHeight w:val="232"/>
          <w:ins w:id="170" w:author="Leung, Ka Wai (CDI)" w:date="2017-10-19T16:10:00Z"/>
        </w:trPr>
        <w:tc>
          <w:tcPr>
            <w:tcW w:w="1350" w:type="dxa"/>
            <w:shd w:val="clear" w:color="auto" w:fill="auto"/>
          </w:tcPr>
          <w:p w14:paraId="08DE2E22" w14:textId="77777777" w:rsidR="00537AFA" w:rsidRPr="00CC08EF" w:rsidRDefault="00537AFA" w:rsidP="00A56863">
            <w:pPr>
              <w:pStyle w:val="TableBody8pt"/>
              <w:rPr>
                <w:rStyle w:val="CodingLanguage"/>
                <w:rFonts w:ascii="MetricHPE Light" w:hAnsi="MetricHPE Light"/>
              </w:rPr>
            </w:pPr>
            <w:ins w:id="171" w:author="Leung, Ka Wai (CDI)" w:date="2017-10-19T16:10:00Z">
              <w:r>
                <w:t>NTP Services</w:t>
              </w:r>
            </w:ins>
          </w:p>
        </w:tc>
        <w:tc>
          <w:tcPr>
            <w:tcW w:w="9450" w:type="dxa"/>
            <w:shd w:val="clear" w:color="auto" w:fill="auto"/>
          </w:tcPr>
          <w:p w14:paraId="4E9C8B31" w14:textId="77777777" w:rsidR="00537AFA" w:rsidRDefault="00537AFA" w:rsidP="435BD1C0">
            <w:pPr>
              <w:pStyle w:val="TableBody8pt"/>
              <w:rPr>
                <w:ins w:id="172" w:author="Leung, Ka Wai (CDI)" w:date="2017-10-19T16:10:00Z"/>
              </w:rPr>
            </w:pPr>
            <w:ins w:id="173" w:author="Leung, Ka Wai (CDI)" w:date="2017-10-19T16:10:00Z">
              <w:r w:rsidRPr="002226D5">
                <w:t>You need time services configured in your environment. The solution being deployed (including Docker) uses certificates and certificates are time sensitive. You will need the IP addresses of your time servers (NTP).</w:t>
              </w:r>
            </w:ins>
          </w:p>
        </w:tc>
      </w:tr>
      <w:tr w:rsidR="009D18A4" w:rsidRPr="000912CB" w14:paraId="57F85788" w14:textId="77777777" w:rsidTr="00A470B2">
        <w:trPr>
          <w:trHeight w:val="232"/>
        </w:trPr>
        <w:tc>
          <w:tcPr>
            <w:tcW w:w="1350" w:type="dxa"/>
            <w:shd w:val="clear" w:color="auto" w:fill="auto"/>
          </w:tcPr>
          <w:p w14:paraId="31F724B0" w14:textId="3F74F6E8" w:rsidR="009D18A4" w:rsidRDefault="009D18A4" w:rsidP="00A56863">
            <w:pPr>
              <w:pStyle w:val="TableBody8pt"/>
            </w:pPr>
            <w:r>
              <w:t>RHEL Subscription</w:t>
            </w:r>
          </w:p>
        </w:tc>
        <w:tc>
          <w:tcPr>
            <w:tcW w:w="9450" w:type="dxa"/>
            <w:shd w:val="clear" w:color="auto" w:fill="auto"/>
          </w:tcPr>
          <w:p w14:paraId="714750EC" w14:textId="269934D0" w:rsidR="009D18A4" w:rsidRPr="002226D5" w:rsidRDefault="009D18A4" w:rsidP="435BD1C0">
            <w:pPr>
              <w:pStyle w:val="TableBody8pt"/>
            </w:pPr>
            <w:r>
              <w:t>A RHEL subscription is required to pull extra packages that are not on the DVD.</w:t>
            </w:r>
          </w:p>
        </w:tc>
      </w:tr>
      <w:tr w:rsidR="00537AFA" w:rsidRPr="000912CB" w14:paraId="075FC1FB" w14:textId="77777777" w:rsidTr="00A470B2">
        <w:trPr>
          <w:trHeight w:val="232"/>
          <w:ins w:id="174" w:author="Leung, Ka Wai (CDI)" w:date="2017-10-19T16:10:00Z"/>
        </w:trPr>
        <w:tc>
          <w:tcPr>
            <w:tcW w:w="1350" w:type="dxa"/>
            <w:shd w:val="clear" w:color="auto" w:fill="auto"/>
          </w:tcPr>
          <w:p w14:paraId="741DB4A8" w14:textId="77777777" w:rsidR="00537AFA" w:rsidRPr="00CC08EF" w:rsidRDefault="00537AFA" w:rsidP="00A56863">
            <w:pPr>
              <w:pStyle w:val="TableBody8pt"/>
              <w:rPr>
                <w:rStyle w:val="CodingLanguage"/>
                <w:rFonts w:ascii="MetricHPE Light" w:hAnsi="MetricHPE Light"/>
              </w:rPr>
            </w:pPr>
            <w:ins w:id="175" w:author="Leung, Ka Wai (CDI)" w:date="2017-10-19T16:10:00Z">
              <w:r>
                <w:t>Docker Prerequisites</w:t>
              </w:r>
            </w:ins>
          </w:p>
        </w:tc>
        <w:tc>
          <w:tcPr>
            <w:tcW w:w="9450" w:type="dxa"/>
            <w:shd w:val="clear" w:color="auto" w:fill="auto"/>
          </w:tcPr>
          <w:p w14:paraId="32A88E16" w14:textId="507FB391" w:rsidR="00537AFA" w:rsidRPr="00C75C6C" w:rsidRDefault="006564CF" w:rsidP="005E5AAF">
            <w:pPr>
              <w:pStyle w:val="TableBody8pt"/>
              <w:rPr>
                <w:ins w:id="176" w:author="Leung, Ka Wai (CDI)" w:date="2017-10-19T16:10:00Z"/>
              </w:rPr>
            </w:pPr>
            <w:r w:rsidRPr="002226D5">
              <w:t>You will need a URL</w:t>
            </w:r>
            <w:r>
              <w:t xml:space="preserve"> for the official Docker EE software download</w:t>
            </w:r>
            <w:r w:rsidRPr="002226D5">
              <w:t xml:space="preserve"> and a license file. Refer to the Docker documentation to learn more about this URL</w:t>
            </w:r>
            <w:r>
              <w:t xml:space="preserve"> and the licensing requirements </w:t>
            </w:r>
            <w:r w:rsidR="005E5AAF">
              <w:t>at</w:t>
            </w:r>
            <w:r>
              <w:t xml:space="preserve">: </w:t>
            </w:r>
            <w:r w:rsidRPr="2F38FAA4">
              <w:fldChar w:fldCharType="begin"/>
            </w:r>
            <w:r>
              <w:instrText xml:space="preserve"> HYPERLINK "https://docs.docker.com/engine/installation/linux/docker-ee/rhel/" </w:instrText>
            </w:r>
            <w:r w:rsidRPr="2F38FAA4">
              <w:fldChar w:fldCharType="separate"/>
            </w:r>
            <w:r>
              <w:rPr>
                <w:rStyle w:val="Hyperlink"/>
              </w:rPr>
              <w:t>https://docs.docker.com/engine/installation/linux/docker-ee/rhel/</w:t>
            </w:r>
            <w:r w:rsidRPr="2F38FAA4">
              <w:fldChar w:fldCharType="end"/>
            </w:r>
            <w:r>
              <w:t xml:space="preserve"> in the section entitled “</w:t>
            </w:r>
            <w:r w:rsidRPr="00B37F43">
              <w:t>Docker EE repository URL</w:t>
            </w:r>
            <w:r>
              <w:t>”</w:t>
            </w:r>
          </w:p>
        </w:tc>
      </w:tr>
      <w:tr w:rsidR="00537AFA" w:rsidRPr="000912CB" w14:paraId="20CAFF77" w14:textId="77777777" w:rsidTr="00A470B2">
        <w:trPr>
          <w:trHeight w:val="80"/>
          <w:ins w:id="177" w:author="Leung, Ka Wai (CDI)" w:date="2017-10-19T16:10:00Z"/>
        </w:trPr>
        <w:tc>
          <w:tcPr>
            <w:tcW w:w="1350" w:type="dxa"/>
            <w:shd w:val="clear" w:color="auto" w:fill="auto"/>
          </w:tcPr>
          <w:p w14:paraId="7FA16171" w14:textId="77777777" w:rsidR="00537AFA" w:rsidRPr="00CC08EF" w:rsidRDefault="00537AFA" w:rsidP="00A56863">
            <w:pPr>
              <w:pStyle w:val="TableBody8pt"/>
              <w:rPr>
                <w:rStyle w:val="CodingLanguage"/>
                <w:rFonts w:ascii="MetricHPE Light" w:hAnsi="MetricHPE Light"/>
              </w:rPr>
            </w:pPr>
            <w:ins w:id="178" w:author="Leung, Ka Wai (CDI)" w:date="2017-10-19T16:10:00Z">
              <w:r>
                <w:t>Proxy</w:t>
              </w:r>
            </w:ins>
          </w:p>
        </w:tc>
        <w:tc>
          <w:tcPr>
            <w:tcW w:w="9450" w:type="dxa"/>
            <w:shd w:val="clear" w:color="auto" w:fill="auto"/>
          </w:tcPr>
          <w:p w14:paraId="6D243325" w14:textId="0BE29A94" w:rsidR="00537AFA" w:rsidRPr="000912CB" w:rsidRDefault="00537AFA" w:rsidP="435BD1C0">
            <w:pPr>
              <w:pStyle w:val="TableBody8pt"/>
              <w:rPr>
                <w:ins w:id="179" w:author="Leung, Ka Wai (CDI)" w:date="2017-10-19T16:10:00Z"/>
              </w:rPr>
            </w:pPr>
            <w:ins w:id="180" w:author="Leung, Ka Wai (CDI)" w:date="2017-10-19T16:10:00Z">
              <w:r w:rsidRPr="00832FB3">
                <w:t>The playbooks pull the Docker packages from the Internet. If you</w:t>
              </w:r>
            </w:ins>
            <w:r w:rsidR="00EC541E">
              <w:t>r</w:t>
            </w:r>
            <w:ins w:id="181" w:author="Leung, Ka Wai (CDI)" w:date="2017-10-19T16:10:00Z">
              <w:r w:rsidRPr="00832FB3">
                <w:t xml:space="preserve"> environment accesses the Internet thr</w:t>
              </w:r>
              <w:r>
                <w:t>ough</w:t>
              </w:r>
              <w:r w:rsidRPr="00832FB3">
                <w:t xml:space="preserve"> a proxy, you will need the details of </w:t>
              </w:r>
              <w:r>
                <w:t>the</w:t>
              </w:r>
              <w:r w:rsidRPr="00832FB3">
                <w:t xml:space="preserve"> proxy including the fully qualified domain name and the port number.</w:t>
              </w:r>
            </w:ins>
          </w:p>
        </w:tc>
      </w:tr>
    </w:tbl>
    <w:p w14:paraId="26B736CC" w14:textId="77777777" w:rsidR="00537AFA" w:rsidRDefault="00537AFA" w:rsidP="00537AFA">
      <w:pPr>
        <w:pStyle w:val="BodyTextMetricLight10pt"/>
        <w:rPr>
          <w:ins w:id="182" w:author="Leung, Ka Wai (CDI)" w:date="2017-10-19T16:10:00Z"/>
        </w:rPr>
      </w:pPr>
    </w:p>
    <w:p w14:paraId="011B73FF" w14:textId="77777777" w:rsidR="0043137D" w:rsidRDefault="0043137D" w:rsidP="0043137D">
      <w:pPr>
        <w:pStyle w:val="Heading2"/>
      </w:pPr>
      <w:bookmarkStart w:id="183" w:name="_Toc498505551"/>
      <w:bookmarkStart w:id="184" w:name="_Toc500883883"/>
      <w:r>
        <w:lastRenderedPageBreak/>
        <w:t>Enable vSphere High Availability</w:t>
      </w:r>
      <w:bookmarkEnd w:id="183"/>
      <w:bookmarkEnd w:id="184"/>
    </w:p>
    <w:p w14:paraId="153DA726" w14:textId="29AAEC77" w:rsidR="0043137D" w:rsidRDefault="0043137D" w:rsidP="0043137D">
      <w:pPr>
        <w:pStyle w:val="BodyTextMetricLight10pt"/>
      </w:pPr>
      <w:r>
        <w:t>You must enable vSphere High Availability (HA) to support virtual machine failover during an HA event such as a host failure. Sufficient CPU and memory resources must be reserved across the system so that all VMs</w:t>
      </w:r>
      <w:r w:rsidR="00A629CA">
        <w:t xml:space="preserve"> on the affected host(s) can fai</w:t>
      </w:r>
      <w:r>
        <w:t xml:space="preserve">l over to remaining available hosts in the system. You configure an Admission Control Policy (ACP) to specify the percentage CPU and memory to reserve on all the hosts in the cluster to support HA functionality. </w:t>
      </w:r>
    </w:p>
    <w:p w14:paraId="79422868" w14:textId="77777777" w:rsidR="0043137D" w:rsidRDefault="0043137D" w:rsidP="0043137D">
      <w:pPr>
        <w:pStyle w:val="BodyTextMetricLight10pt"/>
      </w:pPr>
      <w:r>
        <w:t xml:space="preserve">More information on enabling vSphere HA and configuring Admission Control Policy is available in the HPE SimpliVity documentation. Log in to the HPE Support Center at </w:t>
      </w:r>
      <w:hyperlink r:id="rId27">
        <w:r w:rsidR="2F38FAA4" w:rsidRPr="2F38FAA4">
          <w:rPr>
            <w:rStyle w:val="Hyperlink"/>
          </w:rPr>
          <w:t>https://www.hpe.com/us/en/support.html</w:t>
        </w:r>
      </w:hyperlink>
      <w:r>
        <w:t xml:space="preserve"> and search for “</w:t>
      </w:r>
      <w:r w:rsidRPr="00370BF4">
        <w:t>HPE SimpliVity 380</w:t>
      </w:r>
      <w:r>
        <w:t>”. The administration guide is listed when you select the User document type.</w:t>
      </w:r>
    </w:p>
    <w:p w14:paraId="7A150DAF" w14:textId="77777777" w:rsidR="0043137D" w:rsidRDefault="0043137D" w:rsidP="0043137D">
      <w:pPr>
        <w:pStyle w:val="MISCNote-Ruleabove"/>
      </w:pPr>
      <w:r>
        <w:t>Note</w:t>
      </w:r>
    </w:p>
    <w:p w14:paraId="14BAEA63" w14:textId="77777777" w:rsidR="0043137D" w:rsidRPr="00D85B58" w:rsidRDefault="0043137D" w:rsidP="0043137D">
      <w:pPr>
        <w:pStyle w:val="MISCNote-Rulebelow"/>
        <w:rPr>
          <w:rStyle w:val="CodingLanguage"/>
          <w:rFonts w:ascii="MetricHPE Light" w:hAnsi="MetricHPE Light"/>
        </w:rPr>
      </w:pPr>
      <w:r>
        <w:t>You should not use the default Admission Control Policy. Instead, you should calculate the memory and CPU requirements that are specific to your environment.</w:t>
      </w:r>
    </w:p>
    <w:p w14:paraId="62B5ADCB" w14:textId="77777777" w:rsidR="0043137D" w:rsidRPr="0043137D" w:rsidDel="00A2145A" w:rsidRDefault="0043137D" w:rsidP="0043137D">
      <w:pPr>
        <w:rPr>
          <w:del w:id="185" w:author="McGoldrick, Gabriel" w:date="2017-09-08T11:58:00Z"/>
        </w:rPr>
      </w:pPr>
    </w:p>
    <w:p w14:paraId="63D255B0" w14:textId="77777777" w:rsidR="000D5261" w:rsidRDefault="0038443C" w:rsidP="00493D90">
      <w:pPr>
        <w:pStyle w:val="Heading2"/>
      </w:pPr>
      <w:bookmarkStart w:id="186" w:name="_Toc500883884"/>
      <w:r w:rsidRPr="0038443C">
        <w:t xml:space="preserve">Install </w:t>
      </w:r>
      <w:r w:rsidR="009B2BA5">
        <w:t xml:space="preserve">vSphere Docker Volume </w:t>
      </w:r>
      <w:r w:rsidR="009B2BA5" w:rsidRPr="00493D90">
        <w:t>Service</w:t>
      </w:r>
      <w:r w:rsidRPr="0038443C">
        <w:t xml:space="preserve"> driver on all ESXi hosts</w:t>
      </w:r>
      <w:bookmarkEnd w:id="186"/>
    </w:p>
    <w:p w14:paraId="172E293E" w14:textId="100FF81A" w:rsidR="0038443C" w:rsidRDefault="00D457FF" w:rsidP="0038443C">
      <w:pPr>
        <w:pStyle w:val="BodyTextMetricLight10pt"/>
      </w:pPr>
      <w:proofErr w:type="gramStart"/>
      <w:r w:rsidRPr="00717158">
        <w:t>vSphere</w:t>
      </w:r>
      <w:proofErr w:type="gramEnd"/>
      <w:r w:rsidRPr="00717158">
        <w:t xml:space="preserve"> Docker Volume Service technology enables stateful containers </w:t>
      </w:r>
      <w:r>
        <w:t xml:space="preserve">to access the storage volumes provided by SimpliVity. </w:t>
      </w:r>
      <w:r w:rsidR="0038443C" w:rsidRPr="0038443C">
        <w:t xml:space="preserve">This is a one-off manual step. In order to be able to use Docker volumes using the vSphere driver, you must first install the latest release of the </w:t>
      </w:r>
      <w:r w:rsidR="009B2BA5" w:rsidRPr="009B2BA5">
        <w:t>vSphere Docker Volume Service</w:t>
      </w:r>
      <w:r w:rsidR="009B2BA5" w:rsidRPr="2B3250BB">
        <w:t xml:space="preserve"> (</w:t>
      </w:r>
      <w:r w:rsidR="0038443C" w:rsidRPr="0038443C">
        <w:t>vDVS</w:t>
      </w:r>
      <w:r w:rsidR="009B2BA5" w:rsidRPr="2B3250BB">
        <w:t>)</w:t>
      </w:r>
      <w:r w:rsidR="0038443C" w:rsidRPr="0038443C">
        <w:t xml:space="preserve"> drive</w:t>
      </w:r>
      <w:r w:rsidR="009B2BA5">
        <w:t xml:space="preserve">r, which is available as a </w:t>
      </w:r>
      <w:r w:rsidR="0038443C" w:rsidRPr="0038443C">
        <w:t>vSphere Installation Bundle</w:t>
      </w:r>
      <w:r w:rsidR="009B2BA5">
        <w:t xml:space="preserve"> (VIB</w:t>
      </w:r>
      <w:r w:rsidR="0038443C" w:rsidRPr="0038443C">
        <w:t>). To perform this operation, log</w:t>
      </w:r>
      <w:r w:rsidR="00B761B4">
        <w:t xml:space="preserve"> </w:t>
      </w:r>
      <w:r w:rsidR="0038443C" w:rsidRPr="0038443C">
        <w:t>in to each of the ESXi hosts, download and install the latest release of vDVS driver.</w:t>
      </w:r>
    </w:p>
    <w:p w14:paraId="60F0DD01" w14:textId="77777777" w:rsidR="0038443C" w:rsidRDefault="0038443C" w:rsidP="0038443C">
      <w:pPr>
        <w:pStyle w:val="BodyTextMetricLight10pt"/>
        <w:rPr>
          <w:rStyle w:val="CodingLanguage"/>
        </w:rPr>
      </w:pPr>
      <w:r w:rsidRPr="0038443C">
        <w:rPr>
          <w:rStyle w:val="CodingLanguage"/>
        </w:rPr>
        <w:t xml:space="preserve"># </w:t>
      </w:r>
      <w:proofErr w:type="gramStart"/>
      <w:r w:rsidRPr="0038443C">
        <w:rPr>
          <w:rStyle w:val="CodingLanguage"/>
        </w:rPr>
        <w:t>esxcli</w:t>
      </w:r>
      <w:proofErr w:type="gramEnd"/>
      <w:r w:rsidRPr="0038443C">
        <w:rPr>
          <w:rStyle w:val="CodingLanguage"/>
        </w:rPr>
        <w:t xml:space="preserve"> software </w:t>
      </w:r>
      <w:proofErr w:type="spellStart"/>
      <w:r w:rsidRPr="0038443C">
        <w:rPr>
          <w:rStyle w:val="CodingLanguage"/>
        </w:rPr>
        <w:t>vib</w:t>
      </w:r>
      <w:proofErr w:type="spellEnd"/>
      <w:r w:rsidRPr="0038443C">
        <w:rPr>
          <w:rStyle w:val="CodingLanguage"/>
        </w:rPr>
        <w:t xml:space="preserve"> install -v /tmp/vmware-esx-vmdkops-&lt;version&gt;.</w:t>
      </w:r>
      <w:proofErr w:type="spellStart"/>
      <w:r w:rsidRPr="0038443C">
        <w:rPr>
          <w:rStyle w:val="CodingLanguage"/>
        </w:rPr>
        <w:t>vib</w:t>
      </w:r>
      <w:proofErr w:type="spellEnd"/>
      <w:r w:rsidRPr="0038443C">
        <w:rPr>
          <w:rStyle w:val="CodingLanguage"/>
        </w:rPr>
        <w:t xml:space="preserve"> --no-sig-check</w:t>
      </w:r>
    </w:p>
    <w:p w14:paraId="23036C11" w14:textId="77777777" w:rsidR="00E41DFF" w:rsidRDefault="00E41DFF" w:rsidP="00E41DFF">
      <w:pPr>
        <w:pStyle w:val="BodyTextMetricLight10pt"/>
      </w:pPr>
      <w:r>
        <w:t xml:space="preserve">More information on how to download and install the </w:t>
      </w:r>
      <w:r w:rsidRPr="00065490">
        <w:t>driver</w:t>
      </w:r>
      <w:r>
        <w:t xml:space="preserve"> can be found on </w:t>
      </w:r>
      <w:commentRangeStart w:id="187"/>
      <w:r>
        <w:t xml:space="preserve">the Docker Store </w:t>
      </w:r>
      <w:commentRangeEnd w:id="187"/>
      <w:r>
        <w:rPr>
          <w:rStyle w:val="CommentReference"/>
        </w:rPr>
        <w:commentReference w:id="187"/>
      </w:r>
      <w:r w:rsidR="2F38FAA4">
        <w:t xml:space="preserve">at </w:t>
      </w:r>
      <w:hyperlink r:id="rId28">
        <w:r w:rsidR="2F38FAA4" w:rsidRPr="2F38FAA4">
          <w:rPr>
            <w:rStyle w:val="Hyperlink"/>
          </w:rPr>
          <w:t>https://store.docker.com/plugins/vsphere-docker-volume-service</w:t>
        </w:r>
      </w:hyperlink>
      <w:r w:rsidR="2F38FAA4">
        <w:t>.</w:t>
      </w:r>
    </w:p>
    <w:p w14:paraId="7489BCCE" w14:textId="77777777" w:rsidR="00D457FF" w:rsidRDefault="00D457FF" w:rsidP="00D457FF">
      <w:pPr>
        <w:pStyle w:val="MISCNote-Ruleabove"/>
      </w:pPr>
      <w:r>
        <w:t>Note</w:t>
      </w:r>
    </w:p>
    <w:p w14:paraId="631D1C93" w14:textId="77777777" w:rsidR="00D457FF" w:rsidRPr="00D85B58" w:rsidRDefault="00D457FF" w:rsidP="00D457FF">
      <w:pPr>
        <w:pStyle w:val="MISCNote-Rulebelow"/>
        <w:rPr>
          <w:rStyle w:val="CodingLanguage"/>
          <w:rFonts w:ascii="MetricHPE Light" w:hAnsi="MetricHPE Light"/>
        </w:rPr>
      </w:pPr>
      <w:r>
        <w:t xml:space="preserve">You cannot </w:t>
      </w:r>
      <w:r w:rsidRPr="000C3318">
        <w:t>mount the same persistent volume</w:t>
      </w:r>
      <w:r>
        <w:t xml:space="preserve"> </w:t>
      </w:r>
      <w:r w:rsidRPr="000C3318">
        <w:t>created through vSphere Docker Volume Service (vDVS) on containers running on two different hosts at the same time</w:t>
      </w:r>
      <w:r>
        <w:t>.</w:t>
      </w:r>
    </w:p>
    <w:p w14:paraId="318CB09F" w14:textId="77777777" w:rsidR="0038443C" w:rsidRDefault="00F769AF" w:rsidP="0038443C">
      <w:pPr>
        <w:pStyle w:val="Heading2"/>
      </w:pPr>
      <w:bookmarkStart w:id="188" w:name="_Toc500883885"/>
      <w:r>
        <w:t>Create a</w:t>
      </w:r>
      <w:r w:rsidR="0038443C">
        <w:t xml:space="preserve"> VM template</w:t>
      </w:r>
      <w:bookmarkEnd w:id="188"/>
    </w:p>
    <w:p w14:paraId="7D609A60" w14:textId="14AE2CCE" w:rsidR="0038443C" w:rsidRDefault="00D457FF" w:rsidP="0038443C">
      <w:pPr>
        <w:pStyle w:val="BodyTextMetricLight10pt"/>
      </w:pPr>
      <w:r>
        <w:t xml:space="preserve">The </w:t>
      </w:r>
      <w:r w:rsidR="0038443C">
        <w:t xml:space="preserve">first step </w:t>
      </w:r>
      <w:r w:rsidR="00F769AF">
        <w:t>for the</w:t>
      </w:r>
      <w:r w:rsidR="0038443C">
        <w:t xml:space="preserve"> automated solution </w:t>
      </w:r>
      <w:del w:id="189" w:author="McGoldrick, Gabriel" w:date="2017-09-08T12:01:00Z">
        <w:r w:rsidR="0038443C" w:rsidDel="00A2145A">
          <w:delText xml:space="preserve">will be </w:delText>
        </w:r>
      </w:del>
      <w:ins w:id="190" w:author="McGoldrick, Gabriel" w:date="2017-09-08T12:01:00Z">
        <w:r w:rsidR="00A2145A">
          <w:t xml:space="preserve">is </w:t>
        </w:r>
      </w:ins>
      <w:r w:rsidR="0038443C">
        <w:t xml:space="preserve">the creation of a VM Template that </w:t>
      </w:r>
      <w:r w:rsidR="00F769AF">
        <w:t>you will use as the base for</w:t>
      </w:r>
      <w:r w:rsidR="0038443C">
        <w:t xml:space="preserve"> all your nodes. In order to create a VM Template </w:t>
      </w:r>
      <w:r>
        <w:t>you</w:t>
      </w:r>
      <w:r w:rsidR="0038443C">
        <w:t xml:space="preserve"> will first create a Virtual Machine </w:t>
      </w:r>
      <w:r w:rsidR="00F769AF">
        <w:t>with the</w:t>
      </w:r>
      <w:r w:rsidR="0038443C">
        <w:t xml:space="preserve"> OS</w:t>
      </w:r>
      <w:del w:id="191" w:author="McGoldrick, Gabriel" w:date="2017-09-08T12:00:00Z">
        <w:r w:rsidR="0038443C" w:rsidDel="00A2145A">
          <w:delText xml:space="preserve"> will be</w:delText>
        </w:r>
      </w:del>
      <w:r w:rsidR="0038443C">
        <w:t xml:space="preserve"> installed and then </w:t>
      </w:r>
      <w:r>
        <w:t xml:space="preserve">convert </w:t>
      </w:r>
      <w:r w:rsidR="0038443C">
        <w:t xml:space="preserve">the Virtual Machine to a VM Template. Since the goal of the automation is </w:t>
      </w:r>
      <w:ins w:id="192" w:author="McGoldrick, Gabriel" w:date="2017-09-08T12:01:00Z">
        <w:r w:rsidR="00A2145A">
          <w:t xml:space="preserve">to </w:t>
        </w:r>
      </w:ins>
      <w:r w:rsidR="00EE250A">
        <w:t xml:space="preserve">remove </w:t>
      </w:r>
      <w:r w:rsidR="0038443C">
        <w:t xml:space="preserve">as many repetitive tasks as possible, the VM Template </w:t>
      </w:r>
      <w:del w:id="193" w:author="McGoldrick, Gabriel" w:date="2017-09-08T12:01:00Z">
        <w:r w:rsidR="0038443C" w:rsidDel="00A2145A">
          <w:delText>will be</w:delText>
        </w:r>
      </w:del>
      <w:ins w:id="194" w:author="McGoldrick, Gabriel" w:date="2017-09-08T12:01:00Z">
        <w:r w:rsidR="00A2145A">
          <w:t>is</w:t>
        </w:r>
      </w:ins>
      <w:r w:rsidR="0038443C">
        <w:t xml:space="preserve"> created as lean as possible, </w:t>
      </w:r>
      <w:r w:rsidR="00EE250A">
        <w:t>with any additional software installs and/or system configuration performed subsequently using Ansible.</w:t>
      </w:r>
    </w:p>
    <w:p w14:paraId="7E0F542D" w14:textId="17E2392D" w:rsidR="0038443C" w:rsidRDefault="007E7548" w:rsidP="0038443C">
      <w:pPr>
        <w:pStyle w:val="BodyTextMetricLight10pt"/>
      </w:pPr>
      <w:r>
        <w:t>It would be possible to automate the creation</w:t>
      </w:r>
      <w:r w:rsidR="00EE250A">
        <w:t xml:space="preserve"> of</w:t>
      </w:r>
      <w:r>
        <w:t xml:space="preserve"> </w:t>
      </w:r>
      <w:r w:rsidR="0038443C">
        <w:t>the template</w:t>
      </w:r>
      <w:r>
        <w:t>. However, as this is a</w:t>
      </w:r>
      <w:r w:rsidR="0038443C">
        <w:t xml:space="preserve"> one-off task</w:t>
      </w:r>
      <w:r>
        <w:t xml:space="preserve">, it is appropriate to do it manually. </w:t>
      </w:r>
      <w:r w:rsidR="0038443C">
        <w:t xml:space="preserve">The steps to create a VM template </w:t>
      </w:r>
      <w:r w:rsidR="00D457FF">
        <w:t xml:space="preserve">manually </w:t>
      </w:r>
      <w:r w:rsidR="0038443C">
        <w:t>are described below:</w:t>
      </w:r>
    </w:p>
    <w:p w14:paraId="2D1D3391" w14:textId="5CCFC400" w:rsidR="0038443C" w:rsidRPr="0038443C" w:rsidRDefault="0038443C" w:rsidP="008D3650">
      <w:pPr>
        <w:pStyle w:val="NumberedList-Level1"/>
        <w:numPr>
          <w:ilvl w:val="0"/>
          <w:numId w:val="39"/>
        </w:numPr>
      </w:pPr>
      <w:r w:rsidRPr="0038443C">
        <w:t xml:space="preserve">Log in to vCenter and create a new Virtual Machine. </w:t>
      </w:r>
      <w:r w:rsidR="007E7548">
        <w:t xml:space="preserve">In the dialog box, </w:t>
      </w:r>
      <w:r w:rsidR="00C93A3E">
        <w:t>shown in</w:t>
      </w:r>
      <w:r w:rsidR="00C93A3E" w:rsidRPr="004B4E1B">
        <w:t xml:space="preserve"> </w:t>
      </w:r>
      <w:r w:rsidR="00C93A3E" w:rsidRPr="004B4E1B">
        <w:fldChar w:fldCharType="begin"/>
      </w:r>
      <w:r w:rsidR="00C93A3E" w:rsidRPr="004B4E1B">
        <w:instrText xml:space="preserve"> REF _Ref490830604 \h </w:instrText>
      </w:r>
      <w:r w:rsidR="004B4E1B" w:rsidRPr="004B4E1B">
        <w:instrText xml:space="preserve"> \* MERGEFORMAT </w:instrText>
      </w:r>
      <w:r w:rsidR="00C93A3E" w:rsidRPr="004B4E1B">
        <w:fldChar w:fldCharType="separate"/>
      </w:r>
      <w:r w:rsidR="00653064" w:rsidRPr="00653064">
        <w:t>Figure 3</w:t>
      </w:r>
      <w:r w:rsidR="00C93A3E" w:rsidRPr="004B4E1B">
        <w:fldChar w:fldCharType="end"/>
      </w:r>
      <w:r w:rsidR="007E7548">
        <w:t xml:space="preserve">, select </w:t>
      </w:r>
      <w:r w:rsidR="007E7548" w:rsidRPr="007E7548">
        <w:rPr>
          <w:rStyle w:val="CodingLanguage"/>
        </w:rPr>
        <w:t>Typical</w:t>
      </w:r>
      <w:r w:rsidR="007E7548">
        <w:t xml:space="preserve"> and press </w:t>
      </w:r>
      <w:r w:rsidR="007E7548" w:rsidRPr="007E7548">
        <w:rPr>
          <w:rStyle w:val="CodingLanguage"/>
        </w:rPr>
        <w:t>Next</w:t>
      </w:r>
      <w:r w:rsidRPr="2B3250BB">
        <w:t>:</w:t>
      </w:r>
    </w:p>
    <w:p w14:paraId="545006D5" w14:textId="77777777" w:rsidR="006D2BD2" w:rsidRDefault="0038443C" w:rsidP="004B4E1B">
      <w:pPr>
        <w:pStyle w:val="FigureAfterspace"/>
      </w:pPr>
      <w:r w:rsidRPr="008A246D">
        <w:rPr>
          <w:noProof/>
        </w:rPr>
        <w:lastRenderedPageBreak/>
        <w:drawing>
          <wp:inline distT="0" distB="0" distL="0" distR="0" wp14:anchorId="6AC55957" wp14:editId="6CC14A36">
            <wp:extent cx="3502134" cy="3333919"/>
            <wp:effectExtent l="19050" t="19050" r="22225" b="19050"/>
            <wp:docPr id="17" name="Picture 17" descr="C:\Users\pintord\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intord\AppData\Local\Temp\msohtmlclip1\02\clip_image00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9725" cy="3379224"/>
                    </a:xfrm>
                    <a:prstGeom prst="rect">
                      <a:avLst/>
                    </a:prstGeom>
                    <a:noFill/>
                    <a:ln w="12700">
                      <a:solidFill>
                        <a:schemeClr val="accent1"/>
                      </a:solidFill>
                    </a:ln>
                  </pic:spPr>
                </pic:pic>
              </a:graphicData>
            </a:graphic>
          </wp:inline>
        </w:drawing>
      </w:r>
    </w:p>
    <w:p w14:paraId="1D230C52" w14:textId="77777777" w:rsidR="00C93A3E" w:rsidRDefault="00C93A3E" w:rsidP="00C93A3E">
      <w:pPr>
        <w:pStyle w:val="MISCFigureCaptionHeader8pt"/>
      </w:pPr>
      <w:bookmarkStart w:id="195" w:name="_Ref490830604"/>
      <w:r w:rsidRPr="00C93A3E">
        <w:rPr>
          <w:rStyle w:val="MISCFigureCaptionHeaderBold8pt"/>
        </w:rPr>
        <w:t xml:space="preserve">Figure </w:t>
      </w:r>
      <w:r w:rsidRPr="2F38FAA4">
        <w:fldChar w:fldCharType="begin"/>
      </w:r>
      <w:r w:rsidRPr="00C93A3E">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w:t>
      </w:r>
      <w:r w:rsidRPr="2F38FAA4">
        <w:fldChar w:fldCharType="end"/>
      </w:r>
      <w:bookmarkEnd w:id="195"/>
      <w:r w:rsidR="00FD3AC3">
        <w:rPr>
          <w:rStyle w:val="MISCFigureCaptionHeaderBold8pt"/>
        </w:rPr>
        <w:t>.</w:t>
      </w:r>
      <w:r>
        <w:t xml:space="preserve"> Create New Virtual Machine</w:t>
      </w:r>
    </w:p>
    <w:p w14:paraId="60C26D37" w14:textId="5855DDC4" w:rsidR="007E7548" w:rsidRDefault="007E7548" w:rsidP="004B4E1B">
      <w:pPr>
        <w:pStyle w:val="NumberedList-Level1"/>
      </w:pPr>
      <w:r>
        <w:t xml:space="preserve">Specify </w:t>
      </w:r>
      <w:r w:rsidR="00DC3873">
        <w:t>the</w:t>
      </w:r>
      <w:r>
        <w:t xml:space="preserve"> name and location for your template, as shown in</w:t>
      </w:r>
      <w:r w:rsidRPr="004B4E1B">
        <w:t xml:space="preserve"> </w:t>
      </w:r>
      <w:r w:rsidRPr="004B4E1B">
        <w:fldChar w:fldCharType="begin"/>
      </w:r>
      <w:r w:rsidRPr="004B4E1B">
        <w:instrText xml:space="preserve"> REF _Ref490838263 \h </w:instrText>
      </w:r>
      <w:r w:rsidR="004B4E1B" w:rsidRPr="004B4E1B">
        <w:instrText xml:space="preserve"> \* MERGEFORMAT </w:instrText>
      </w:r>
      <w:r w:rsidRPr="004B4E1B">
        <w:fldChar w:fldCharType="separate"/>
      </w:r>
      <w:r w:rsidR="00653064" w:rsidRPr="00653064">
        <w:t>Figure 4</w:t>
      </w:r>
      <w:r w:rsidRPr="004B4E1B">
        <w:fldChar w:fldCharType="end"/>
      </w:r>
      <w:r>
        <w:t>:</w:t>
      </w:r>
    </w:p>
    <w:p w14:paraId="1DE4AF9F" w14:textId="77777777" w:rsidR="007E7548" w:rsidRDefault="007E7548" w:rsidP="004B4E1B">
      <w:pPr>
        <w:pStyle w:val="FigureAfterspace"/>
      </w:pPr>
      <w:r>
        <w:br/>
      </w:r>
      <w:r w:rsidRPr="004B4E1B">
        <w:rPr>
          <w:noProof/>
        </w:rPr>
        <w:drawing>
          <wp:inline distT="0" distB="0" distL="0" distR="0" wp14:anchorId="3D8B34F2" wp14:editId="1C20B2E3">
            <wp:extent cx="3350103" cy="3189190"/>
            <wp:effectExtent l="19050" t="19050" r="22225" b="11430"/>
            <wp:docPr id="16" name="Picture 16" descr="C:\Users\pintord\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intord\AppData\Local\Temp\msohtmlclip1\02\clip_image00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98657" cy="3235412"/>
                    </a:xfrm>
                    <a:prstGeom prst="rect">
                      <a:avLst/>
                    </a:prstGeom>
                    <a:noFill/>
                    <a:ln w="12700">
                      <a:solidFill>
                        <a:schemeClr val="accent1"/>
                      </a:solidFill>
                    </a:ln>
                  </pic:spPr>
                </pic:pic>
              </a:graphicData>
            </a:graphic>
          </wp:inline>
        </w:drawing>
      </w:r>
    </w:p>
    <w:p w14:paraId="69323C07" w14:textId="77777777" w:rsidR="007E7548" w:rsidRDefault="007E7548" w:rsidP="007E7548">
      <w:pPr>
        <w:pStyle w:val="MISCFigureCaptionHeader8pt"/>
      </w:pPr>
      <w:bookmarkStart w:id="196" w:name="_Ref490838263"/>
      <w:r w:rsidRPr="007E7548">
        <w:rPr>
          <w:rStyle w:val="MISCFigureCaptionHeaderBold8pt"/>
        </w:rPr>
        <w:t xml:space="preserve">Figure </w:t>
      </w:r>
      <w:r w:rsidRPr="2F38FAA4">
        <w:fldChar w:fldCharType="begin"/>
      </w:r>
      <w:r w:rsidRPr="007E7548">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4</w:t>
      </w:r>
      <w:r w:rsidRPr="2F38FAA4">
        <w:fldChar w:fldCharType="end"/>
      </w:r>
      <w:bookmarkEnd w:id="196"/>
      <w:r w:rsidR="00FD3AC3">
        <w:t>.</w:t>
      </w:r>
      <w:r>
        <w:t xml:space="preserve"> Specify name and location for the virtual machine</w:t>
      </w:r>
    </w:p>
    <w:p w14:paraId="057ABC04" w14:textId="029DA72C" w:rsidR="004B4E1B" w:rsidRPr="004B4E1B" w:rsidRDefault="007E7548" w:rsidP="004B4E1B">
      <w:pPr>
        <w:pStyle w:val="NumberedList-Level1"/>
      </w:pPr>
      <w:r>
        <w:lastRenderedPageBreak/>
        <w:t>Choose the host/cluster on which you want to run th</w:t>
      </w:r>
      <w:r w:rsidR="004B4E1B">
        <w:t xml:space="preserve">is virtual machine, as shown in </w:t>
      </w:r>
      <w:r w:rsidR="004B4E1B" w:rsidRPr="004B4E1B">
        <w:fldChar w:fldCharType="begin"/>
      </w:r>
      <w:r w:rsidR="004B4E1B" w:rsidRPr="004B4E1B">
        <w:instrText xml:space="preserve"> REF _Ref497311020 \h </w:instrText>
      </w:r>
      <w:r w:rsidR="004B4E1B">
        <w:instrText xml:space="preserve"> \* MERGEFORMAT </w:instrText>
      </w:r>
      <w:r w:rsidR="004B4E1B" w:rsidRPr="004B4E1B">
        <w:fldChar w:fldCharType="separate"/>
      </w:r>
      <w:r w:rsidR="00653064" w:rsidRPr="00653064">
        <w:t>Figure 5</w:t>
      </w:r>
      <w:r w:rsidR="004B4E1B" w:rsidRPr="004B4E1B">
        <w:fldChar w:fldCharType="end"/>
      </w:r>
      <w:r w:rsidR="004B4E1B" w:rsidRPr="004B4E1B">
        <w:t>.</w:t>
      </w:r>
    </w:p>
    <w:p w14:paraId="49A42EF0" w14:textId="589BF90C" w:rsidR="004B4E1B" w:rsidRDefault="004B4E1B" w:rsidP="004B4E1B">
      <w:pPr>
        <w:pStyle w:val="FigureAfterspace"/>
      </w:pPr>
      <w:r>
        <w:rPr>
          <w:noProof/>
        </w:rPr>
        <w:drawing>
          <wp:inline distT="0" distB="0" distL="0" distR="0" wp14:anchorId="72AE2589" wp14:editId="542E4C2D">
            <wp:extent cx="3333919" cy="3169077"/>
            <wp:effectExtent l="19050" t="19050" r="19050" b="12700"/>
            <wp:docPr id="52080480" name="Picture 52080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0" name="chooseho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61232" cy="3195039"/>
                    </a:xfrm>
                    <a:prstGeom prst="rect">
                      <a:avLst/>
                    </a:prstGeom>
                    <a:ln w="12700">
                      <a:solidFill>
                        <a:schemeClr val="accent1"/>
                      </a:solidFill>
                    </a:ln>
                  </pic:spPr>
                </pic:pic>
              </a:graphicData>
            </a:graphic>
          </wp:inline>
        </w:drawing>
      </w:r>
    </w:p>
    <w:p w14:paraId="545FB23D" w14:textId="35DC29F8" w:rsidR="00FD3AC3" w:rsidRDefault="004B4E1B" w:rsidP="004B4E1B">
      <w:pPr>
        <w:pStyle w:val="MISCFigureCaptionHeader8pt"/>
      </w:pPr>
      <w:bookmarkStart w:id="197" w:name="_Ref490838587"/>
      <w:bookmarkStart w:id="198" w:name="_Ref497311020"/>
      <w:bookmarkEnd w:id="197"/>
      <w:r w:rsidRPr="004B4E1B">
        <w:rPr>
          <w:rStyle w:val="MISCFigureCaptionHeaderBold8pt"/>
        </w:rPr>
        <w:t xml:space="preserve">Figure </w:t>
      </w:r>
      <w:r w:rsidRPr="2F38FAA4">
        <w:fldChar w:fldCharType="begin"/>
      </w:r>
      <w:r w:rsidRPr="004B4E1B">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5</w:t>
      </w:r>
      <w:r w:rsidRPr="2F38FAA4">
        <w:fldChar w:fldCharType="end"/>
      </w:r>
      <w:bookmarkEnd w:id="198"/>
      <w:r w:rsidRPr="004B4E1B">
        <w:rPr>
          <w:rStyle w:val="MISCFigureCaptionHeaderBold8pt"/>
        </w:rPr>
        <w:t>.</w:t>
      </w:r>
      <w:r>
        <w:t xml:space="preserve"> Choose host/cluster</w:t>
      </w:r>
    </w:p>
    <w:p w14:paraId="6AA3CA27" w14:textId="461485A9" w:rsidR="00FD3AC3" w:rsidRPr="004B4E1B" w:rsidRDefault="00FD3AC3" w:rsidP="004B4E1B">
      <w:pPr>
        <w:pStyle w:val="NumberedList-Level1"/>
      </w:pPr>
      <w:r w:rsidRPr="00FD3AC3">
        <w:t>Choose a datastore where the template files will be stored</w:t>
      </w:r>
      <w:r>
        <w:t>, as shown in</w:t>
      </w:r>
      <w:r w:rsidR="004B4E1B">
        <w:t xml:space="preserve"> </w:t>
      </w:r>
      <w:r w:rsidR="004B4E1B" w:rsidRPr="004B4E1B">
        <w:fldChar w:fldCharType="begin"/>
      </w:r>
      <w:r w:rsidR="004B4E1B" w:rsidRPr="004B4E1B">
        <w:instrText xml:space="preserve"> REF _Ref491071374 \h </w:instrText>
      </w:r>
      <w:r w:rsidR="004B4E1B">
        <w:instrText xml:space="preserve"> \* MERGEFORMAT </w:instrText>
      </w:r>
      <w:r w:rsidR="004B4E1B" w:rsidRPr="004B4E1B">
        <w:fldChar w:fldCharType="separate"/>
      </w:r>
      <w:r w:rsidR="00653064" w:rsidRPr="00653064">
        <w:t>Figure 6</w:t>
      </w:r>
      <w:r w:rsidR="004B4E1B" w:rsidRPr="004B4E1B">
        <w:fldChar w:fldCharType="end"/>
      </w:r>
      <w:r w:rsidR="004B4E1B" w:rsidRPr="004B4E1B">
        <w:t>.</w:t>
      </w:r>
    </w:p>
    <w:p w14:paraId="288F17E8" w14:textId="77777777" w:rsidR="007E7548" w:rsidRDefault="00FD3AC3" w:rsidP="00FD3AC3">
      <w:pPr>
        <w:pStyle w:val="FigureAfterspace"/>
      </w:pPr>
      <w:r w:rsidRPr="008A246D">
        <w:rPr>
          <w:rFonts w:ascii="Calibri" w:hAnsi="Calibri"/>
          <w:noProof/>
          <w:color w:val="000000"/>
          <w:sz w:val="22"/>
          <w:szCs w:val="22"/>
        </w:rPr>
        <w:drawing>
          <wp:inline distT="0" distB="0" distL="0" distR="0" wp14:anchorId="0B4E13B1" wp14:editId="712D3377">
            <wp:extent cx="3252998" cy="3096748"/>
            <wp:effectExtent l="19050" t="19050" r="24130" b="27940"/>
            <wp:docPr id="14" name="Picture 14" descr="C:\Users\pintord\AppData\Local\Temp\msohtmlclip1\02\clip_image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intord\AppData\Local\Temp\msohtmlclip1\02\clip_image0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72495" cy="3115309"/>
                    </a:xfrm>
                    <a:prstGeom prst="rect">
                      <a:avLst/>
                    </a:prstGeom>
                    <a:noFill/>
                    <a:ln w="12700">
                      <a:solidFill>
                        <a:schemeClr val="accent1"/>
                      </a:solidFill>
                    </a:ln>
                  </pic:spPr>
                </pic:pic>
              </a:graphicData>
            </a:graphic>
          </wp:inline>
        </w:drawing>
      </w:r>
    </w:p>
    <w:p w14:paraId="1494DBAD" w14:textId="77777777" w:rsidR="007F7E6E" w:rsidRDefault="00FD3AC3" w:rsidP="00FD3AC3">
      <w:pPr>
        <w:pStyle w:val="MISCFigureCaptionHeader8pt"/>
      </w:pPr>
      <w:bookmarkStart w:id="199" w:name="_Ref491071374"/>
      <w:r w:rsidRPr="00FD3AC3">
        <w:rPr>
          <w:rStyle w:val="MISCFigureCaptionHeaderBold8pt"/>
        </w:rPr>
        <w:t xml:space="preserve">Figure </w:t>
      </w:r>
      <w:r w:rsidRPr="2F38FAA4">
        <w:fldChar w:fldCharType="begin"/>
      </w:r>
      <w:r w:rsidRPr="00FD3AC3">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6</w:t>
      </w:r>
      <w:r w:rsidRPr="2F38FAA4">
        <w:fldChar w:fldCharType="end"/>
      </w:r>
      <w:bookmarkEnd w:id="199"/>
      <w:r w:rsidRPr="00FD3AC3">
        <w:rPr>
          <w:rStyle w:val="MISCFigureCaptionHeaderBold8pt"/>
        </w:rPr>
        <w:t>.</w:t>
      </w:r>
      <w:r>
        <w:t xml:space="preserve"> Select storage for template files</w:t>
      </w:r>
    </w:p>
    <w:p w14:paraId="2DBC3EC3" w14:textId="486F27A9" w:rsidR="00FD3AC3" w:rsidRDefault="00FD3AC3" w:rsidP="00FD3AC3">
      <w:pPr>
        <w:pStyle w:val="NumberedList-Level1"/>
      </w:pPr>
      <w:r>
        <w:lastRenderedPageBreak/>
        <w:t xml:space="preserve">Choose the OS as shown in </w:t>
      </w:r>
      <w:r w:rsidRPr="006971E8">
        <w:fldChar w:fldCharType="begin"/>
      </w:r>
      <w:r w:rsidRPr="006971E8">
        <w:instrText xml:space="preserve"> REF _Ref491071557 \h </w:instrText>
      </w:r>
      <w:r w:rsidR="006971E8" w:rsidRPr="006971E8">
        <w:instrText xml:space="preserve"> \* MERGEFORMAT </w:instrText>
      </w:r>
      <w:r w:rsidRPr="006971E8">
        <w:fldChar w:fldCharType="separate"/>
      </w:r>
      <w:r w:rsidR="00653064" w:rsidRPr="00653064">
        <w:t>Figure 7</w:t>
      </w:r>
      <w:r w:rsidRPr="006971E8">
        <w:fldChar w:fldCharType="end"/>
      </w:r>
      <w:r w:rsidRPr="006971E8">
        <w:t>, in</w:t>
      </w:r>
      <w:r>
        <w:t xml:space="preserve"> this case Linux, RHEL</w:t>
      </w:r>
      <w:r w:rsidR="00B761B4">
        <w:t xml:space="preserve"> </w:t>
      </w:r>
      <w:r>
        <w:t>7 64bit.</w:t>
      </w:r>
    </w:p>
    <w:p w14:paraId="29C07A2F" w14:textId="77777777" w:rsidR="00FD3AC3" w:rsidRDefault="00FD3AC3" w:rsidP="00FD3AC3">
      <w:pPr>
        <w:pStyle w:val="FigureAfterspace"/>
      </w:pPr>
      <w:r w:rsidRPr="008A246D">
        <w:rPr>
          <w:rFonts w:ascii="Calibri" w:hAnsi="Calibri"/>
          <w:noProof/>
          <w:color w:val="000000"/>
          <w:sz w:val="22"/>
          <w:szCs w:val="22"/>
        </w:rPr>
        <w:drawing>
          <wp:inline distT="0" distB="0" distL="0" distR="0" wp14:anchorId="7CA45EEB" wp14:editId="0A89989B">
            <wp:extent cx="3110900" cy="2961476"/>
            <wp:effectExtent l="19050" t="19050" r="13335" b="10795"/>
            <wp:docPr id="13" name="Picture 13" descr="C:\Users\pintord\AppData\Local\Temp\msohtmlclip1\02\clip_image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intord\AppData\Local\Temp\msohtmlclip1\02\clip_image0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26918" cy="2976724"/>
                    </a:xfrm>
                    <a:prstGeom prst="rect">
                      <a:avLst/>
                    </a:prstGeom>
                    <a:noFill/>
                    <a:ln w="12700">
                      <a:solidFill>
                        <a:schemeClr val="accent1"/>
                      </a:solidFill>
                    </a:ln>
                  </pic:spPr>
                </pic:pic>
              </a:graphicData>
            </a:graphic>
          </wp:inline>
        </w:drawing>
      </w:r>
    </w:p>
    <w:p w14:paraId="581C3184" w14:textId="77777777" w:rsidR="00FD3AC3" w:rsidRPr="000D5CF7" w:rsidRDefault="00FD3AC3" w:rsidP="00FD3AC3">
      <w:pPr>
        <w:pStyle w:val="MISCFigureCaptionHeader8pt"/>
      </w:pPr>
      <w:bookmarkStart w:id="200" w:name="_Ref491071557"/>
      <w:r w:rsidRPr="00FD3AC3">
        <w:rPr>
          <w:rStyle w:val="MISCFigureCaptionHeaderBold8pt"/>
        </w:rPr>
        <w:t xml:space="preserve">Figure </w:t>
      </w:r>
      <w:r w:rsidRPr="2F38FAA4">
        <w:fldChar w:fldCharType="begin"/>
      </w:r>
      <w:r w:rsidRPr="00FD3AC3">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7</w:t>
      </w:r>
      <w:r w:rsidRPr="2F38FAA4">
        <w:fldChar w:fldCharType="end"/>
      </w:r>
      <w:bookmarkEnd w:id="200"/>
      <w:r w:rsidRPr="00FD3AC3">
        <w:rPr>
          <w:rStyle w:val="MISCFigureCaptionHeaderBold8pt"/>
        </w:rPr>
        <w:t>.</w:t>
      </w:r>
      <w:r>
        <w:t xml:space="preserve"> Choose operating system</w:t>
      </w:r>
    </w:p>
    <w:p w14:paraId="5F4EA479" w14:textId="7F74CEBC" w:rsidR="00FD3AC3" w:rsidRDefault="00FD3AC3" w:rsidP="00FD3AC3">
      <w:pPr>
        <w:pStyle w:val="NumberedList-Level1"/>
      </w:pPr>
      <w:r>
        <w:t>Pick the network to attach to your template</w:t>
      </w:r>
      <w:r w:rsidR="00A35731">
        <w:t xml:space="preserve"> as shown in </w:t>
      </w:r>
      <w:r w:rsidR="00A35731" w:rsidRPr="006971E8">
        <w:fldChar w:fldCharType="begin"/>
      </w:r>
      <w:r w:rsidR="00A35731" w:rsidRPr="006971E8">
        <w:instrText xml:space="preserve"> REF _Ref491071732 \h </w:instrText>
      </w:r>
      <w:r w:rsidR="006971E8">
        <w:instrText xml:space="preserve"> \* MERGEFORMAT </w:instrText>
      </w:r>
      <w:r w:rsidR="00A35731" w:rsidRPr="006971E8">
        <w:fldChar w:fldCharType="separate"/>
      </w:r>
      <w:r w:rsidR="00653064" w:rsidRPr="00653064">
        <w:t>Figure 8</w:t>
      </w:r>
      <w:r w:rsidR="00A35731" w:rsidRPr="006971E8">
        <w:fldChar w:fldCharType="end"/>
      </w:r>
      <w:r w:rsidRPr="006971E8">
        <w:t>.</w:t>
      </w:r>
      <w:r>
        <w:t xml:space="preserve"> </w:t>
      </w:r>
      <w:r w:rsidR="00D457FF">
        <w:t>In this example there is only</w:t>
      </w:r>
      <w:r>
        <w:t xml:space="preserve"> one NIC but depending on how you plan to architect your environment you might want to add more than one.</w:t>
      </w:r>
    </w:p>
    <w:p w14:paraId="67088F92" w14:textId="77777777" w:rsidR="00FD3AC3" w:rsidRDefault="00FD3AC3" w:rsidP="00FD3AC3">
      <w:pPr>
        <w:pStyle w:val="FigureAfterspace"/>
      </w:pPr>
      <w:r w:rsidRPr="008A246D">
        <w:rPr>
          <w:rFonts w:ascii="Calibri" w:hAnsi="Calibri"/>
          <w:noProof/>
          <w:color w:val="000000"/>
          <w:sz w:val="22"/>
          <w:szCs w:val="22"/>
        </w:rPr>
        <w:drawing>
          <wp:inline distT="0" distB="0" distL="0" distR="0" wp14:anchorId="7B1C8F64" wp14:editId="50B4A894">
            <wp:extent cx="3250544" cy="3094413"/>
            <wp:effectExtent l="19050" t="19050" r="26670" b="10795"/>
            <wp:docPr id="12" name="Picture 12" descr="C:\Users\pintord\AppData\Local\Temp\msohtmlclip1\02\clip_image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intord\AppData\Local\Temp\msohtmlclip1\02\clip_image0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6026" cy="3099632"/>
                    </a:xfrm>
                    <a:prstGeom prst="rect">
                      <a:avLst/>
                    </a:prstGeom>
                    <a:noFill/>
                    <a:ln w="12700">
                      <a:solidFill>
                        <a:schemeClr val="accent1"/>
                      </a:solidFill>
                    </a:ln>
                  </pic:spPr>
                </pic:pic>
              </a:graphicData>
            </a:graphic>
          </wp:inline>
        </w:drawing>
      </w:r>
    </w:p>
    <w:p w14:paraId="4E78B72B" w14:textId="77777777" w:rsidR="00FD3AC3" w:rsidRDefault="00FD3AC3" w:rsidP="00A35731">
      <w:pPr>
        <w:pStyle w:val="MISCFigureCaptionHeader8pt"/>
      </w:pPr>
      <w:bookmarkStart w:id="201" w:name="_Ref491071732"/>
      <w:r w:rsidRPr="00A35731">
        <w:rPr>
          <w:rStyle w:val="MISCFigureCaptionHeaderBold8pt"/>
        </w:rPr>
        <w:t xml:space="preserve">Figure </w:t>
      </w:r>
      <w:r w:rsidRPr="2F38FAA4">
        <w:fldChar w:fldCharType="begin"/>
      </w:r>
      <w:r w:rsidRPr="00A35731">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8</w:t>
      </w:r>
      <w:r w:rsidRPr="2F38FAA4">
        <w:fldChar w:fldCharType="end"/>
      </w:r>
      <w:bookmarkEnd w:id="201"/>
      <w:r w:rsidRPr="00A35731">
        <w:rPr>
          <w:rStyle w:val="MISCFigureCaptionHeaderBold8pt"/>
        </w:rPr>
        <w:t>.</w:t>
      </w:r>
      <w:r>
        <w:t xml:space="preserve"> </w:t>
      </w:r>
      <w:r w:rsidR="00A35731">
        <w:t>Create network connections</w:t>
      </w:r>
    </w:p>
    <w:p w14:paraId="0817D261" w14:textId="0D12CE67" w:rsidR="00B66418" w:rsidRDefault="00B66418" w:rsidP="00B66418">
      <w:pPr>
        <w:pStyle w:val="NumberedList-Level1"/>
        <w:rPr>
          <w:lang w:val="en-IE"/>
        </w:rPr>
      </w:pPr>
      <w:r>
        <w:rPr>
          <w:lang w:val="en-IE"/>
        </w:rPr>
        <w:lastRenderedPageBreak/>
        <w:t xml:space="preserve">Create a primary disk as shown in </w:t>
      </w:r>
      <w:r w:rsidRPr="2F38FAA4">
        <w:fldChar w:fldCharType="begin"/>
      </w:r>
      <w:r w:rsidRPr="00760466">
        <w:instrText xml:space="preserve"> REF _Ref491072276 \h </w:instrText>
      </w:r>
      <w:r w:rsidR="00760466">
        <w:instrText xml:space="preserve"> \* MERGEFORMAT </w:instrText>
      </w:r>
      <w:r w:rsidRPr="2F38FAA4">
        <w:fldChar w:fldCharType="separate"/>
      </w:r>
      <w:r w:rsidR="00653064" w:rsidRPr="00653064">
        <w:t>Figure 9</w:t>
      </w:r>
      <w:r w:rsidRPr="2F38FAA4">
        <w:fldChar w:fldCharType="end"/>
      </w:r>
      <w:r w:rsidRPr="00760466">
        <w:t>.</w:t>
      </w:r>
      <w:r>
        <w:rPr>
          <w:lang w:val="en-IE"/>
        </w:rPr>
        <w:t xml:space="preserve"> The chosen size in this case is 50GB but 20GB should be typically enough.</w:t>
      </w:r>
      <w:r w:rsidR="00DD3DB5">
        <w:rPr>
          <w:lang w:val="en-IE"/>
        </w:rPr>
        <w:t xml:space="preserve"> Select </w:t>
      </w:r>
      <w:r w:rsidR="00DD3DB5" w:rsidRPr="00DD3DB5">
        <w:rPr>
          <w:rStyle w:val="CodingLanguage"/>
        </w:rPr>
        <w:t>Thin Provision</w:t>
      </w:r>
      <w:r w:rsidR="00DD3DB5">
        <w:rPr>
          <w:lang w:val="en-IE"/>
        </w:rPr>
        <w:t xml:space="preserve"> which does not pre-allocate space and press </w:t>
      </w:r>
      <w:proofErr w:type="gramStart"/>
      <w:r w:rsidR="00DD3DB5" w:rsidRPr="00DD3DB5">
        <w:rPr>
          <w:rStyle w:val="CodingLanguage"/>
        </w:rPr>
        <w:t>Next</w:t>
      </w:r>
      <w:proofErr w:type="gramEnd"/>
      <w:r w:rsidR="00DD3DB5">
        <w:rPr>
          <w:lang w:val="en-IE"/>
        </w:rPr>
        <w:t>.</w:t>
      </w:r>
    </w:p>
    <w:p w14:paraId="14EE79FB" w14:textId="77777777" w:rsidR="00B66418" w:rsidRDefault="00B66418" w:rsidP="00B66418">
      <w:pPr>
        <w:pStyle w:val="FigureAfterspace"/>
        <w:rPr>
          <w:lang w:val="en-IE"/>
        </w:rPr>
      </w:pPr>
      <w:r w:rsidRPr="008A246D">
        <w:rPr>
          <w:rFonts w:ascii="Calibri" w:hAnsi="Calibri"/>
          <w:noProof/>
          <w:color w:val="000000"/>
          <w:sz w:val="22"/>
          <w:szCs w:val="22"/>
        </w:rPr>
        <w:drawing>
          <wp:inline distT="0" distB="0" distL="0" distR="0" wp14:anchorId="0C00A2BD" wp14:editId="383DF811">
            <wp:extent cx="3249930" cy="3093828"/>
            <wp:effectExtent l="19050" t="19050" r="26670" b="11430"/>
            <wp:docPr id="11" name="Picture 11" descr="C:\Users\pintord\AppData\Local\Temp\msohtmlclip1\02\clip_image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intord\AppData\Local\Temp\msohtmlclip1\02\clip_image00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70715" cy="3113615"/>
                    </a:xfrm>
                    <a:prstGeom prst="rect">
                      <a:avLst/>
                    </a:prstGeom>
                    <a:noFill/>
                    <a:ln w="12700">
                      <a:solidFill>
                        <a:schemeClr val="accent1"/>
                      </a:solidFill>
                    </a:ln>
                  </pic:spPr>
                </pic:pic>
              </a:graphicData>
            </a:graphic>
          </wp:inline>
        </w:drawing>
      </w:r>
    </w:p>
    <w:p w14:paraId="1BCA4224" w14:textId="77777777" w:rsidR="00B66418" w:rsidRPr="000D5CF7" w:rsidRDefault="00B66418" w:rsidP="00CA18F1">
      <w:pPr>
        <w:pStyle w:val="MISCFigureCaptionHeader8pt"/>
        <w:rPr>
          <w:lang w:val="en-IE"/>
        </w:rPr>
      </w:pPr>
      <w:bookmarkStart w:id="202" w:name="_Ref491072276"/>
      <w:r w:rsidRPr="00CA18F1">
        <w:rPr>
          <w:rStyle w:val="MISCFigureCaptionHeaderBold8pt"/>
        </w:rPr>
        <w:t xml:space="preserve">Figure </w:t>
      </w:r>
      <w:r w:rsidRPr="2F38FAA4">
        <w:fldChar w:fldCharType="begin"/>
      </w:r>
      <w:r w:rsidRPr="00CA18F1">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9</w:t>
      </w:r>
      <w:r w:rsidRPr="2F38FAA4">
        <w:fldChar w:fldCharType="end"/>
      </w:r>
      <w:bookmarkEnd w:id="202"/>
      <w:r w:rsidRPr="00CA18F1">
        <w:rPr>
          <w:rStyle w:val="MISCFigureCaptionHeaderBold8pt"/>
        </w:rPr>
        <w:t>.</w:t>
      </w:r>
      <w:r>
        <w:t xml:space="preserve"> </w:t>
      </w:r>
      <w:r w:rsidR="00CA18F1">
        <w:t>Create primary disk</w:t>
      </w:r>
    </w:p>
    <w:p w14:paraId="39581C25" w14:textId="4205226F" w:rsidR="00CA18F1" w:rsidRDefault="00CA18F1" w:rsidP="00CA18F1">
      <w:pPr>
        <w:pStyle w:val="NumberedList-Level1"/>
      </w:pPr>
      <w:r>
        <w:t xml:space="preserve">Confirm that the settings are </w:t>
      </w:r>
      <w:r w:rsidR="00B761B4">
        <w:t>correct</w:t>
      </w:r>
      <w:r>
        <w:t xml:space="preserve"> and press </w:t>
      </w:r>
      <w:r w:rsidRPr="00D457FF">
        <w:rPr>
          <w:rStyle w:val="CodingLanguage"/>
        </w:rPr>
        <w:t>Finish</w:t>
      </w:r>
      <w:r>
        <w:t xml:space="preserve"> as shown in </w:t>
      </w:r>
      <w:r w:rsidRPr="00760466">
        <w:fldChar w:fldCharType="begin"/>
      </w:r>
      <w:r w:rsidRPr="00760466">
        <w:instrText xml:space="preserve"> REF _Ref491072429 \h </w:instrText>
      </w:r>
      <w:r w:rsidR="00760466">
        <w:instrText xml:space="preserve"> \* MERGEFORMAT </w:instrText>
      </w:r>
      <w:r w:rsidRPr="00760466">
        <w:fldChar w:fldCharType="separate"/>
      </w:r>
      <w:r w:rsidR="00653064" w:rsidRPr="00653064">
        <w:t>Figure 10</w:t>
      </w:r>
      <w:r w:rsidRPr="00760466">
        <w:fldChar w:fldCharType="end"/>
      </w:r>
      <w:r w:rsidRPr="00760466">
        <w:t>.</w:t>
      </w:r>
    </w:p>
    <w:p w14:paraId="043C92B5" w14:textId="77777777" w:rsidR="00CA18F1" w:rsidRDefault="00CA18F1" w:rsidP="00CA18F1">
      <w:pPr>
        <w:pStyle w:val="FigureAfterspace"/>
      </w:pPr>
      <w:r w:rsidRPr="008A246D">
        <w:rPr>
          <w:rFonts w:ascii="Calibri" w:hAnsi="Calibri"/>
          <w:noProof/>
          <w:color w:val="000000"/>
          <w:sz w:val="22"/>
          <w:szCs w:val="22"/>
        </w:rPr>
        <w:drawing>
          <wp:inline distT="0" distB="0" distL="0" distR="0" wp14:anchorId="548E7283" wp14:editId="2D6FFC93">
            <wp:extent cx="3284416" cy="3126658"/>
            <wp:effectExtent l="19050" t="19050" r="11430" b="17145"/>
            <wp:docPr id="10" name="Picture 10" descr="C:\Users\pintord\AppData\Local\Temp\msohtmlclip1\02\clip_image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intord\AppData\Local\Temp\msohtmlclip1\02\clip_image00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96123" cy="3137803"/>
                    </a:xfrm>
                    <a:prstGeom prst="rect">
                      <a:avLst/>
                    </a:prstGeom>
                    <a:noFill/>
                    <a:ln w="12700">
                      <a:solidFill>
                        <a:schemeClr val="accent1"/>
                      </a:solidFill>
                    </a:ln>
                  </pic:spPr>
                </pic:pic>
              </a:graphicData>
            </a:graphic>
          </wp:inline>
        </w:drawing>
      </w:r>
    </w:p>
    <w:p w14:paraId="22D4E65F" w14:textId="77777777" w:rsidR="00CA18F1" w:rsidRDefault="00CA18F1" w:rsidP="00CA18F1">
      <w:pPr>
        <w:pStyle w:val="MISCFigureCaptionHeader8pt"/>
      </w:pPr>
      <w:bookmarkStart w:id="203" w:name="_Ref491072429"/>
      <w:r w:rsidRPr="00CA18F1">
        <w:rPr>
          <w:rStyle w:val="MISCFigureCaptionHeaderBold8pt"/>
        </w:rPr>
        <w:t xml:space="preserve">Figure </w:t>
      </w:r>
      <w:r w:rsidRPr="2F38FAA4">
        <w:fldChar w:fldCharType="begin"/>
      </w:r>
      <w:r w:rsidRPr="00CA18F1">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10</w:t>
      </w:r>
      <w:r w:rsidRPr="2F38FAA4">
        <w:fldChar w:fldCharType="end"/>
      </w:r>
      <w:bookmarkEnd w:id="203"/>
      <w:r w:rsidRPr="00CA18F1">
        <w:rPr>
          <w:rStyle w:val="MISCFigureCaptionHeaderBold8pt"/>
        </w:rPr>
        <w:t>.</w:t>
      </w:r>
      <w:r>
        <w:t xml:space="preserve"> Confirm settings</w:t>
      </w:r>
    </w:p>
    <w:p w14:paraId="5C96A254" w14:textId="5A06E55F" w:rsidR="00166956" w:rsidRDefault="00166956" w:rsidP="00166956">
      <w:pPr>
        <w:pStyle w:val="NumberedList-Level1"/>
      </w:pPr>
      <w:r w:rsidRPr="00CB472A">
        <w:lastRenderedPageBreak/>
        <w:t>The next step is to virtually insert the RHEL</w:t>
      </w:r>
      <w:r w:rsidR="00B761B4">
        <w:t xml:space="preserve"> </w:t>
      </w:r>
      <w:r w:rsidRPr="00CB472A">
        <w:t xml:space="preserve">7 DVD, </w:t>
      </w:r>
      <w:r w:rsidR="00BB2D45">
        <w:t xml:space="preserve">using the </w:t>
      </w:r>
      <w:r w:rsidRPr="00CB472A">
        <w:t>Settings of the newly created VM</w:t>
      </w:r>
      <w:r w:rsidR="00BB2D45">
        <w:t xml:space="preserve"> as shown in </w:t>
      </w:r>
      <w:r w:rsidR="00BB2D45" w:rsidRPr="00760466">
        <w:fldChar w:fldCharType="begin"/>
      </w:r>
      <w:r w:rsidR="00BB2D45" w:rsidRPr="00760466">
        <w:instrText xml:space="preserve"> REF _Ref491077182 \h </w:instrText>
      </w:r>
      <w:r w:rsidR="00760466">
        <w:instrText xml:space="preserve"> \* MERGEFORMAT </w:instrText>
      </w:r>
      <w:r w:rsidR="00BB2D45" w:rsidRPr="00760466">
        <w:fldChar w:fldCharType="separate"/>
      </w:r>
      <w:r w:rsidR="00653064" w:rsidRPr="00653064">
        <w:t>Figure 11</w:t>
      </w:r>
      <w:r w:rsidR="00BB2D45" w:rsidRPr="00760466">
        <w:fldChar w:fldCharType="end"/>
      </w:r>
      <w:r w:rsidRPr="00760466">
        <w:t>.</w:t>
      </w:r>
      <w:r>
        <w:t xml:space="preserve"> Select your ISO file in the Datastore ISO File Devi</w:t>
      </w:r>
      <w:r w:rsidR="00D457FF">
        <w:t xml:space="preserve">ce Type and make sure that the </w:t>
      </w:r>
      <w:r w:rsidR="00D457FF" w:rsidRPr="00D457FF">
        <w:rPr>
          <w:rStyle w:val="CodingLanguage"/>
        </w:rPr>
        <w:t>Connect at power on</w:t>
      </w:r>
      <w:r>
        <w:t xml:space="preserve"> checkbox is checked.</w:t>
      </w:r>
    </w:p>
    <w:p w14:paraId="19DE45DD" w14:textId="77777777" w:rsidR="00BE25EB" w:rsidRDefault="00BE25EB" w:rsidP="00BE25EB">
      <w:pPr>
        <w:pStyle w:val="FigureAfterspace"/>
      </w:pPr>
      <w:r w:rsidRPr="008A246D">
        <w:rPr>
          <w:rFonts w:ascii="Calibri" w:hAnsi="Calibri"/>
          <w:noProof/>
          <w:color w:val="000000"/>
          <w:sz w:val="22"/>
          <w:szCs w:val="22"/>
        </w:rPr>
        <w:drawing>
          <wp:inline distT="0" distB="0" distL="0" distR="0" wp14:anchorId="652D531F" wp14:editId="743C4469">
            <wp:extent cx="3300148" cy="2943778"/>
            <wp:effectExtent l="19050" t="19050" r="14605" b="28575"/>
            <wp:docPr id="9" name="Picture 9" descr="C:\Users\pintord\AppData\Local\Temp\msohtmlclip1\02\clip_image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intord\AppData\Local\Temp\msohtmlclip1\02\clip_image00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13538" cy="2955722"/>
                    </a:xfrm>
                    <a:prstGeom prst="rect">
                      <a:avLst/>
                    </a:prstGeom>
                    <a:noFill/>
                    <a:ln w="12700">
                      <a:solidFill>
                        <a:schemeClr val="accent1"/>
                      </a:solidFill>
                    </a:ln>
                  </pic:spPr>
                </pic:pic>
              </a:graphicData>
            </a:graphic>
          </wp:inline>
        </w:drawing>
      </w:r>
    </w:p>
    <w:p w14:paraId="7F2ADE7D" w14:textId="77777777" w:rsidR="00BB2D45" w:rsidRPr="00CB472A" w:rsidRDefault="00BB2D45" w:rsidP="00BB2D45">
      <w:pPr>
        <w:pStyle w:val="MISCFigureCaptionHeader8pt"/>
      </w:pPr>
      <w:bookmarkStart w:id="204" w:name="_Ref491077182"/>
      <w:r w:rsidRPr="00BB2D45">
        <w:rPr>
          <w:rStyle w:val="MISCFigureCaptionHeaderBold8pt"/>
        </w:rPr>
        <w:t xml:space="preserve">Figure </w:t>
      </w:r>
      <w:r w:rsidRPr="2F38FAA4">
        <w:fldChar w:fldCharType="begin"/>
      </w:r>
      <w:r w:rsidRPr="00BB2D45">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11</w:t>
      </w:r>
      <w:r w:rsidRPr="2F38FAA4">
        <w:fldChar w:fldCharType="end"/>
      </w:r>
      <w:bookmarkEnd w:id="204"/>
      <w:r w:rsidRPr="00BB2D45">
        <w:rPr>
          <w:rStyle w:val="MISCFigureCaptionHeaderBold8pt"/>
        </w:rPr>
        <w:t>.</w:t>
      </w:r>
      <w:r>
        <w:t xml:space="preserve"> Virtual machine properties</w:t>
      </w:r>
    </w:p>
    <w:p w14:paraId="2AA64BE3" w14:textId="42994E95" w:rsidR="00BB2D45" w:rsidRDefault="00BB2D45" w:rsidP="00BB2D45">
      <w:pPr>
        <w:pStyle w:val="NumberedList-Level1"/>
      </w:pPr>
      <w:r>
        <w:t xml:space="preserve">Finally, you can optionally remove the Floppy Disk, as shown in </w:t>
      </w:r>
      <w:r w:rsidRPr="00760466">
        <w:fldChar w:fldCharType="begin"/>
      </w:r>
      <w:r w:rsidRPr="00760466">
        <w:instrText xml:space="preserve"> REF _Ref491077323 \h </w:instrText>
      </w:r>
      <w:r w:rsidR="00760466">
        <w:instrText xml:space="preserve"> \* MERGEFORMAT </w:instrText>
      </w:r>
      <w:r w:rsidRPr="00760466">
        <w:fldChar w:fldCharType="separate"/>
      </w:r>
      <w:r w:rsidR="00653064" w:rsidRPr="00653064">
        <w:t>Figure 12</w:t>
      </w:r>
      <w:r w:rsidRPr="00760466">
        <w:fldChar w:fldCharType="end"/>
      </w:r>
      <w:r w:rsidRPr="00760466">
        <w:t>,</w:t>
      </w:r>
      <w:r>
        <w:t xml:space="preserve"> as this is not required for the VM.</w:t>
      </w:r>
    </w:p>
    <w:p w14:paraId="48B9FB49" w14:textId="77777777" w:rsidR="00BB2D45" w:rsidRDefault="00BB2D45" w:rsidP="00BB2D45">
      <w:pPr>
        <w:pStyle w:val="FigureAfterspace"/>
      </w:pPr>
      <w:r w:rsidRPr="008A246D">
        <w:rPr>
          <w:rFonts w:ascii="Calibri" w:hAnsi="Calibri"/>
          <w:noProof/>
          <w:color w:val="000000"/>
          <w:sz w:val="22"/>
          <w:szCs w:val="22"/>
        </w:rPr>
        <w:drawing>
          <wp:inline distT="0" distB="0" distL="0" distR="0" wp14:anchorId="5F9B68AA" wp14:editId="001EEFC0">
            <wp:extent cx="3366284" cy="3002772"/>
            <wp:effectExtent l="19050" t="19050" r="24765" b="26670"/>
            <wp:docPr id="8" name="Picture 8" descr="C:\Users\pintord\AppData\Local\Temp\msohtmlclip1\02\clip_imag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intord\AppData\Local\Temp\msohtmlclip1\02\clip_image01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8883" cy="3014011"/>
                    </a:xfrm>
                    <a:prstGeom prst="rect">
                      <a:avLst/>
                    </a:prstGeom>
                    <a:noFill/>
                    <a:ln w="12700">
                      <a:solidFill>
                        <a:schemeClr val="accent1"/>
                      </a:solidFill>
                    </a:ln>
                  </pic:spPr>
                </pic:pic>
              </a:graphicData>
            </a:graphic>
          </wp:inline>
        </w:drawing>
      </w:r>
    </w:p>
    <w:p w14:paraId="21EA05B9" w14:textId="77777777" w:rsidR="00BB2D45" w:rsidRPr="00CB472A" w:rsidRDefault="00BB2D45" w:rsidP="00BB2D45">
      <w:pPr>
        <w:pStyle w:val="MISCFigureCaptionHeader8pt"/>
      </w:pPr>
      <w:bookmarkStart w:id="205" w:name="_Ref491077323"/>
      <w:r w:rsidRPr="00BB2D45">
        <w:rPr>
          <w:rStyle w:val="MISCFigureCaptionHeaderBold8pt"/>
        </w:rPr>
        <w:t xml:space="preserve">Figure </w:t>
      </w:r>
      <w:r w:rsidRPr="2F38FAA4">
        <w:fldChar w:fldCharType="begin"/>
      </w:r>
      <w:r w:rsidRPr="00BB2D45">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12</w:t>
      </w:r>
      <w:r w:rsidRPr="2F38FAA4">
        <w:fldChar w:fldCharType="end"/>
      </w:r>
      <w:bookmarkEnd w:id="205"/>
      <w:r w:rsidRPr="00BB2D45">
        <w:rPr>
          <w:rStyle w:val="MISCFigureCaptionHeaderBold8pt"/>
        </w:rPr>
        <w:t>.</w:t>
      </w:r>
      <w:r>
        <w:t xml:space="preserve"> Remove Floppy drive</w:t>
      </w:r>
    </w:p>
    <w:p w14:paraId="29EA5AC2" w14:textId="13581006" w:rsidR="00BB2D45" w:rsidRDefault="00BB2D45" w:rsidP="00BB2D45">
      <w:pPr>
        <w:pStyle w:val="NumberedList-Level1"/>
      </w:pPr>
      <w:r>
        <w:lastRenderedPageBreak/>
        <w:t xml:space="preserve">Power on the server and open the console to install the OS. On the welcome screen, as shown in </w:t>
      </w:r>
      <w:r w:rsidRPr="00760466">
        <w:fldChar w:fldCharType="begin"/>
      </w:r>
      <w:r w:rsidRPr="00760466">
        <w:instrText xml:space="preserve"> REF _Ref491077446 \h </w:instrText>
      </w:r>
      <w:r w:rsidR="00760466">
        <w:instrText xml:space="preserve"> \* MERGEFORMAT </w:instrText>
      </w:r>
      <w:r w:rsidRPr="00760466">
        <w:fldChar w:fldCharType="separate"/>
      </w:r>
      <w:r w:rsidR="00653064" w:rsidRPr="00653064">
        <w:t>Figure 13</w:t>
      </w:r>
      <w:r w:rsidRPr="00760466">
        <w:fldChar w:fldCharType="end"/>
      </w:r>
      <w:r w:rsidRPr="00760466">
        <w:t>,</w:t>
      </w:r>
      <w:r>
        <w:t xml:space="preserve"> pick your language and </w:t>
      </w:r>
      <w:r w:rsidR="00D457FF">
        <w:t>press</w:t>
      </w:r>
      <w:r>
        <w:t xml:space="preserve"> </w:t>
      </w:r>
      <w:r w:rsidRPr="00D457FF">
        <w:rPr>
          <w:rStyle w:val="CodingLanguage"/>
        </w:rPr>
        <w:t>Continue</w:t>
      </w:r>
      <w:r>
        <w:t>:</w:t>
      </w:r>
    </w:p>
    <w:p w14:paraId="1EA88212" w14:textId="77777777" w:rsidR="00BB2D45" w:rsidRDefault="00BB2D45" w:rsidP="00BB2D45">
      <w:pPr>
        <w:pStyle w:val="FigureAfterspace"/>
      </w:pPr>
      <w:r w:rsidRPr="008A246D">
        <w:rPr>
          <w:rFonts w:ascii="Calibri" w:hAnsi="Calibri"/>
          <w:noProof/>
          <w:color w:val="000000"/>
          <w:sz w:val="22"/>
          <w:szCs w:val="22"/>
        </w:rPr>
        <w:drawing>
          <wp:inline distT="0" distB="0" distL="0" distR="0" wp14:anchorId="0F39B6B8" wp14:editId="2671A989">
            <wp:extent cx="3464312" cy="3034882"/>
            <wp:effectExtent l="19050" t="19050" r="22225" b="13335"/>
            <wp:docPr id="7" name="Picture 7" descr="C:\Users\pintord\AppData\Local\Temp\msohtmlclip1\02\clip_image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intord\AppData\Local\Temp\msohtmlclip1\02\clip_image01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91668" cy="3058847"/>
                    </a:xfrm>
                    <a:prstGeom prst="rect">
                      <a:avLst/>
                    </a:prstGeom>
                    <a:noFill/>
                    <a:ln w="12700">
                      <a:solidFill>
                        <a:schemeClr val="accent1"/>
                      </a:solidFill>
                    </a:ln>
                  </pic:spPr>
                </pic:pic>
              </a:graphicData>
            </a:graphic>
          </wp:inline>
        </w:drawing>
      </w:r>
    </w:p>
    <w:p w14:paraId="4192ABDB" w14:textId="77777777" w:rsidR="00BB2D45" w:rsidRPr="00CB472A" w:rsidRDefault="00BB2D45" w:rsidP="00BB2D45">
      <w:pPr>
        <w:pStyle w:val="MISCFigureCaptionHeader8pt"/>
      </w:pPr>
      <w:bookmarkStart w:id="206" w:name="_Ref491077446"/>
      <w:r w:rsidRPr="00BB2D45">
        <w:rPr>
          <w:rStyle w:val="MISCFigureCaptionHeaderBold8pt"/>
        </w:rPr>
        <w:t xml:space="preserve">Figure </w:t>
      </w:r>
      <w:r w:rsidRPr="2F38FAA4">
        <w:fldChar w:fldCharType="begin"/>
      </w:r>
      <w:r w:rsidRPr="00BB2D45">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13</w:t>
      </w:r>
      <w:r w:rsidRPr="2F38FAA4">
        <w:fldChar w:fldCharType="end"/>
      </w:r>
      <w:bookmarkEnd w:id="206"/>
      <w:r w:rsidRPr="00BB2D45">
        <w:rPr>
          <w:rStyle w:val="MISCFigureCaptionHeaderBold8pt"/>
        </w:rPr>
        <w:t>.</w:t>
      </w:r>
      <w:r>
        <w:t xml:space="preserve"> Welcome screen</w:t>
      </w:r>
    </w:p>
    <w:p w14:paraId="18887EBE" w14:textId="1FD65C80" w:rsidR="00CA18F1" w:rsidRDefault="00D4181A" w:rsidP="00CA18F1">
      <w:pPr>
        <w:pStyle w:val="NumberedList-Level1"/>
      </w:pPr>
      <w:r>
        <w:t xml:space="preserve">The installation summary screen will appear, as shown in </w:t>
      </w:r>
      <w:r w:rsidRPr="00467E06">
        <w:fldChar w:fldCharType="begin"/>
      </w:r>
      <w:r w:rsidRPr="00467E06">
        <w:instrText xml:space="preserve"> REF _Ref491078096 \h </w:instrText>
      </w:r>
      <w:r w:rsidR="00467E06">
        <w:instrText xml:space="preserve"> \* MERGEFORMAT </w:instrText>
      </w:r>
      <w:r w:rsidRPr="00467E06">
        <w:fldChar w:fldCharType="separate"/>
      </w:r>
      <w:r w:rsidR="00653064" w:rsidRPr="00653064">
        <w:t>Figure 14</w:t>
      </w:r>
      <w:r w:rsidRPr="00467E06">
        <w:fldChar w:fldCharType="end"/>
      </w:r>
      <w:r w:rsidRPr="00467E06">
        <w:t>.</w:t>
      </w:r>
    </w:p>
    <w:p w14:paraId="4772FBB7" w14:textId="77777777" w:rsidR="00D4181A" w:rsidRDefault="00D4181A" w:rsidP="00D4181A">
      <w:pPr>
        <w:pStyle w:val="FigureAfterspace"/>
      </w:pPr>
      <w:r w:rsidRPr="008A246D">
        <w:rPr>
          <w:rFonts w:ascii="Calibri" w:hAnsi="Calibri"/>
          <w:noProof/>
          <w:color w:val="000000"/>
          <w:sz w:val="22"/>
          <w:szCs w:val="22"/>
        </w:rPr>
        <w:drawing>
          <wp:inline distT="0" distB="0" distL="0" distR="0" wp14:anchorId="4F50527E" wp14:editId="228E8290">
            <wp:extent cx="3713292" cy="3252999"/>
            <wp:effectExtent l="19050" t="19050" r="20955" b="24130"/>
            <wp:docPr id="2" name="Picture 2" descr="C:\Users\pintord\AppData\Local\Temp\msohtmlclip1\02\clip_image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intord\AppData\Local\Temp\msohtmlclip1\02\clip_image01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28257" cy="3266109"/>
                    </a:xfrm>
                    <a:prstGeom prst="rect">
                      <a:avLst/>
                    </a:prstGeom>
                    <a:noFill/>
                    <a:ln w="12700">
                      <a:solidFill>
                        <a:schemeClr val="accent1"/>
                      </a:solidFill>
                    </a:ln>
                  </pic:spPr>
                </pic:pic>
              </a:graphicData>
            </a:graphic>
          </wp:inline>
        </w:drawing>
      </w:r>
    </w:p>
    <w:p w14:paraId="212F7A44" w14:textId="77777777" w:rsidR="00D4181A" w:rsidRPr="000D5CF7" w:rsidRDefault="00D4181A" w:rsidP="00D4181A">
      <w:pPr>
        <w:pStyle w:val="MISCFigureCaptionHeader8pt"/>
      </w:pPr>
      <w:bookmarkStart w:id="207" w:name="_Ref491078096"/>
      <w:r w:rsidRPr="00D4181A">
        <w:rPr>
          <w:rStyle w:val="MISCFigureCaptionHeaderBold8pt"/>
        </w:rPr>
        <w:t xml:space="preserve">Figure </w:t>
      </w:r>
      <w:r w:rsidRPr="2F38FAA4">
        <w:fldChar w:fldCharType="begin"/>
      </w:r>
      <w:r w:rsidRPr="00D4181A">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14</w:t>
      </w:r>
      <w:r w:rsidRPr="2F38FAA4">
        <w:fldChar w:fldCharType="end"/>
      </w:r>
      <w:bookmarkEnd w:id="207"/>
      <w:r w:rsidRPr="00D4181A">
        <w:rPr>
          <w:rStyle w:val="MISCFigureCaptionHeaderBold8pt"/>
        </w:rPr>
        <w:t>.</w:t>
      </w:r>
      <w:r>
        <w:t xml:space="preserve"> Installation summary</w:t>
      </w:r>
    </w:p>
    <w:p w14:paraId="357253ED" w14:textId="03233368" w:rsidR="00FD3AC3" w:rsidRDefault="00D4181A" w:rsidP="00FD3AC3">
      <w:pPr>
        <w:pStyle w:val="NumberedList-Level1"/>
      </w:pPr>
      <w:r>
        <w:lastRenderedPageBreak/>
        <w:t xml:space="preserve">Scroll down </w:t>
      </w:r>
      <w:r w:rsidRPr="008A6632">
        <w:t xml:space="preserve">and click on </w:t>
      </w:r>
      <w:r w:rsidRPr="00467E06">
        <w:rPr>
          <w:rStyle w:val="CodingLanguage"/>
        </w:rPr>
        <w:t>Installation Destination</w:t>
      </w:r>
      <w:r>
        <w:t xml:space="preserve">, as shown in </w:t>
      </w:r>
      <w:r w:rsidRPr="00760466">
        <w:fldChar w:fldCharType="begin"/>
      </w:r>
      <w:r w:rsidRPr="00760466">
        <w:instrText xml:space="preserve"> REF _Ref491078195 \h </w:instrText>
      </w:r>
      <w:r w:rsidR="00760466">
        <w:instrText xml:space="preserve"> \* MERGEFORMAT </w:instrText>
      </w:r>
      <w:r w:rsidRPr="00760466">
        <w:fldChar w:fldCharType="separate"/>
      </w:r>
      <w:r w:rsidR="00653064" w:rsidRPr="00653064">
        <w:t>Figure 15</w:t>
      </w:r>
      <w:r w:rsidRPr="00760466">
        <w:fldChar w:fldCharType="end"/>
      </w:r>
      <w:r w:rsidRPr="00760466">
        <w:t>.</w:t>
      </w:r>
    </w:p>
    <w:p w14:paraId="7E0A8109" w14:textId="77777777" w:rsidR="00D4181A" w:rsidRDefault="00D4181A" w:rsidP="00D4181A">
      <w:pPr>
        <w:pStyle w:val="FigureAfterspace"/>
      </w:pPr>
      <w:r w:rsidRPr="008A246D">
        <w:rPr>
          <w:rFonts w:ascii="Calibri" w:hAnsi="Calibri"/>
          <w:noProof/>
          <w:color w:val="000000"/>
          <w:sz w:val="22"/>
          <w:szCs w:val="22"/>
        </w:rPr>
        <w:drawing>
          <wp:inline distT="0" distB="0" distL="0" distR="0" wp14:anchorId="6B9A6E9E" wp14:editId="2A036860">
            <wp:extent cx="3768714" cy="3301550"/>
            <wp:effectExtent l="19050" t="19050" r="22860" b="13335"/>
            <wp:docPr id="3" name="Picture 3" descr="C:\Users\pintord\AppData\Local\Temp\msohtmlclip1\02\clip_image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intord\AppData\Local\Temp\msohtmlclip1\02\clip_image01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779584" cy="3311072"/>
                    </a:xfrm>
                    <a:prstGeom prst="rect">
                      <a:avLst/>
                    </a:prstGeom>
                    <a:noFill/>
                    <a:ln w="12700">
                      <a:solidFill>
                        <a:schemeClr val="accent1"/>
                      </a:solidFill>
                    </a:ln>
                  </pic:spPr>
                </pic:pic>
              </a:graphicData>
            </a:graphic>
          </wp:inline>
        </w:drawing>
      </w:r>
    </w:p>
    <w:p w14:paraId="74054395" w14:textId="77777777" w:rsidR="00D4181A" w:rsidRDefault="00D4181A" w:rsidP="00D4181A">
      <w:pPr>
        <w:pStyle w:val="MISCFigureCaptionHeader8pt"/>
      </w:pPr>
      <w:bookmarkStart w:id="208" w:name="_Ref491078195"/>
      <w:r w:rsidRPr="00D4181A">
        <w:rPr>
          <w:rStyle w:val="MISCFigureCaptionHeaderBold8pt"/>
        </w:rPr>
        <w:t xml:space="preserve">Figure </w:t>
      </w:r>
      <w:r w:rsidRPr="2F38FAA4">
        <w:fldChar w:fldCharType="begin"/>
      </w:r>
      <w:r w:rsidRPr="00D4181A">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15</w:t>
      </w:r>
      <w:r w:rsidRPr="2F38FAA4">
        <w:fldChar w:fldCharType="end"/>
      </w:r>
      <w:bookmarkEnd w:id="208"/>
      <w:r w:rsidRPr="00D4181A">
        <w:rPr>
          <w:rStyle w:val="MISCFigureCaptionHeaderBold8pt"/>
        </w:rPr>
        <w:t>.</w:t>
      </w:r>
      <w:r>
        <w:t xml:space="preserve"> Installation destination</w:t>
      </w:r>
    </w:p>
    <w:p w14:paraId="2A92C990" w14:textId="29168476" w:rsidR="00774497" w:rsidRDefault="00774497" w:rsidP="00760466">
      <w:pPr>
        <w:pStyle w:val="NumberedList-Level1"/>
      </w:pPr>
      <w:r>
        <w:t xml:space="preserve">Select your installation drive, as shown in </w:t>
      </w:r>
      <w:r w:rsidRPr="00760466">
        <w:fldChar w:fldCharType="begin"/>
      </w:r>
      <w:r w:rsidRPr="00760466">
        <w:instrText xml:space="preserve"> REF _Ref491078374 \h </w:instrText>
      </w:r>
      <w:r w:rsidR="00760466" w:rsidRPr="00760466">
        <w:instrText xml:space="preserve"> \* MERGEFORMAT </w:instrText>
      </w:r>
      <w:r w:rsidRPr="00760466">
        <w:fldChar w:fldCharType="separate"/>
      </w:r>
      <w:r w:rsidR="00653064" w:rsidRPr="00653064">
        <w:t>Figure 16</w:t>
      </w:r>
      <w:r w:rsidRPr="00760466">
        <w:fldChar w:fldCharType="end"/>
      </w:r>
      <w:r w:rsidRPr="00760466">
        <w:t>,</w:t>
      </w:r>
      <w:r>
        <w:t xml:space="preserve"> and </w:t>
      </w:r>
      <w:r w:rsidR="00467E06">
        <w:t>click</w:t>
      </w:r>
      <w:r>
        <w:t xml:space="preserve"> </w:t>
      </w:r>
      <w:r w:rsidRPr="00467E06">
        <w:rPr>
          <w:rStyle w:val="CodingLanguage"/>
        </w:rPr>
        <w:t>Done</w:t>
      </w:r>
    </w:p>
    <w:p w14:paraId="5C4B5B19" w14:textId="77777777" w:rsidR="00774497" w:rsidRDefault="00774497" w:rsidP="00774497">
      <w:pPr>
        <w:pStyle w:val="FigureAfterspace"/>
      </w:pPr>
      <w:r w:rsidRPr="008A246D">
        <w:rPr>
          <w:rFonts w:ascii="Calibri" w:hAnsi="Calibri"/>
          <w:noProof/>
          <w:color w:val="000000"/>
          <w:sz w:val="22"/>
          <w:szCs w:val="22"/>
        </w:rPr>
        <w:drawing>
          <wp:inline distT="0" distB="0" distL="0" distR="0" wp14:anchorId="7B029808" wp14:editId="29EBD4A7">
            <wp:extent cx="3576680" cy="3133320"/>
            <wp:effectExtent l="19050" t="19050" r="24130" b="10160"/>
            <wp:docPr id="6" name="Picture 6" descr="C:\Users\pintord\AppData\Local\Temp\msohtmlclip1\02\clip_image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intord\AppData\Local\Temp\msohtmlclip1\02\clip_image0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92087" cy="3146817"/>
                    </a:xfrm>
                    <a:prstGeom prst="rect">
                      <a:avLst/>
                    </a:prstGeom>
                    <a:noFill/>
                    <a:ln w="12700">
                      <a:solidFill>
                        <a:schemeClr val="accent1"/>
                      </a:solidFill>
                    </a:ln>
                  </pic:spPr>
                </pic:pic>
              </a:graphicData>
            </a:graphic>
          </wp:inline>
        </w:drawing>
      </w:r>
    </w:p>
    <w:p w14:paraId="51F2BA5A" w14:textId="77777777" w:rsidR="00774497" w:rsidRDefault="00774497" w:rsidP="00774497">
      <w:pPr>
        <w:pStyle w:val="MISCFigureCaptionHeader8pt"/>
      </w:pPr>
      <w:bookmarkStart w:id="209" w:name="_Ref491078374"/>
      <w:r w:rsidRPr="00774497">
        <w:rPr>
          <w:rStyle w:val="MISCFigureCaptionHeaderBold8pt"/>
        </w:rPr>
        <w:t xml:space="preserve">Figure </w:t>
      </w:r>
      <w:r w:rsidRPr="2F38FAA4">
        <w:fldChar w:fldCharType="begin"/>
      </w:r>
      <w:r w:rsidRPr="00774497">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16</w:t>
      </w:r>
      <w:r w:rsidRPr="2F38FAA4">
        <w:fldChar w:fldCharType="end"/>
      </w:r>
      <w:bookmarkEnd w:id="209"/>
      <w:r w:rsidRPr="00774497">
        <w:rPr>
          <w:rStyle w:val="MISCFigureCaptionHeaderBold8pt"/>
        </w:rPr>
        <w:t>.</w:t>
      </w:r>
      <w:r>
        <w:t xml:space="preserve"> Select installation drive</w:t>
      </w:r>
    </w:p>
    <w:p w14:paraId="67E3FA97" w14:textId="711555E1" w:rsidR="00774497" w:rsidRDefault="00EF220D" w:rsidP="00774497">
      <w:pPr>
        <w:pStyle w:val="NumberedList-Level1"/>
      </w:pPr>
      <w:r>
        <w:lastRenderedPageBreak/>
        <w:t xml:space="preserve">Click </w:t>
      </w:r>
      <w:r w:rsidRPr="00467E06">
        <w:rPr>
          <w:rStyle w:val="CodingLanguage"/>
        </w:rPr>
        <w:t>Begin Installation</w:t>
      </w:r>
      <w:r w:rsidR="00B761B4">
        <w:t xml:space="preserve">, use </w:t>
      </w:r>
      <w:r>
        <w:t>all the other defa</w:t>
      </w:r>
      <w:r w:rsidR="00B761B4">
        <w:t>ult settings, and wait for the Configuration of User S</w:t>
      </w:r>
      <w:r>
        <w:t xml:space="preserve">ettings dialog, shown in </w:t>
      </w:r>
      <w:r w:rsidRPr="00760466">
        <w:fldChar w:fldCharType="begin"/>
      </w:r>
      <w:r w:rsidRPr="00760466">
        <w:instrText xml:space="preserve"> REF _Ref491079516 \h </w:instrText>
      </w:r>
      <w:r w:rsidR="00760466">
        <w:instrText xml:space="preserve"> \* MERGEFORMAT </w:instrText>
      </w:r>
      <w:r w:rsidRPr="00760466">
        <w:fldChar w:fldCharType="separate"/>
      </w:r>
      <w:r w:rsidR="00653064" w:rsidRPr="00653064">
        <w:t>Figure 17</w:t>
      </w:r>
      <w:r w:rsidRPr="00760466">
        <w:fldChar w:fldCharType="end"/>
      </w:r>
      <w:r w:rsidRPr="00760466">
        <w:t>.</w:t>
      </w:r>
    </w:p>
    <w:p w14:paraId="30116246" w14:textId="77777777" w:rsidR="00EF220D" w:rsidRDefault="00EF220D" w:rsidP="00EF220D">
      <w:pPr>
        <w:pStyle w:val="FigureAfterspace"/>
      </w:pPr>
      <w:r w:rsidRPr="008A6632">
        <w:rPr>
          <w:rFonts w:ascii="Calibri" w:hAnsi="Calibri"/>
          <w:noProof/>
          <w:color w:val="000000"/>
          <w:sz w:val="22"/>
          <w:szCs w:val="22"/>
        </w:rPr>
        <w:drawing>
          <wp:inline distT="0" distB="0" distL="0" distR="0" wp14:anchorId="73CA6EF2" wp14:editId="57F96203">
            <wp:extent cx="3620922" cy="3172078"/>
            <wp:effectExtent l="19050" t="19050" r="17780" b="28575"/>
            <wp:docPr id="19" name="Picture 19" descr="C:\Users\pintord\AppData\Local\Temp\msohtmlclip1\02\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intord\AppData\Local\Temp\msohtmlclip1\02\clip_image00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31552" cy="3181391"/>
                    </a:xfrm>
                    <a:prstGeom prst="rect">
                      <a:avLst/>
                    </a:prstGeom>
                    <a:noFill/>
                    <a:ln w="12700">
                      <a:solidFill>
                        <a:schemeClr val="accent1"/>
                      </a:solidFill>
                    </a:ln>
                  </pic:spPr>
                </pic:pic>
              </a:graphicData>
            </a:graphic>
          </wp:inline>
        </w:drawing>
      </w:r>
    </w:p>
    <w:p w14:paraId="25F3F518" w14:textId="77777777" w:rsidR="00EF220D" w:rsidRDefault="00EF220D" w:rsidP="00EF220D">
      <w:pPr>
        <w:pStyle w:val="MISCFigureCaptionHeader8pt"/>
      </w:pPr>
      <w:bookmarkStart w:id="210" w:name="_Ref491079516"/>
      <w:r w:rsidRPr="00EF220D">
        <w:rPr>
          <w:rStyle w:val="MISCFigureCaptionHeaderBold8pt"/>
        </w:rPr>
        <w:t xml:space="preserve">Figure </w:t>
      </w:r>
      <w:r w:rsidRPr="2F38FAA4">
        <w:fldChar w:fldCharType="begin"/>
      </w:r>
      <w:r w:rsidRPr="00EF220D">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17</w:t>
      </w:r>
      <w:r w:rsidRPr="2F38FAA4">
        <w:fldChar w:fldCharType="end"/>
      </w:r>
      <w:bookmarkEnd w:id="210"/>
      <w:r w:rsidRPr="00EF220D">
        <w:rPr>
          <w:rStyle w:val="MISCFigureCaptionHeaderBold8pt"/>
        </w:rPr>
        <w:t>.</w:t>
      </w:r>
      <w:r>
        <w:t xml:space="preserve"> Configure user settings</w:t>
      </w:r>
    </w:p>
    <w:p w14:paraId="0EFF057A" w14:textId="1D4036C6" w:rsidR="00EF220D" w:rsidRDefault="00EF220D" w:rsidP="00EF220D">
      <w:pPr>
        <w:pStyle w:val="NumberedList-Level1"/>
        <w:rPr>
          <w:lang w:val="en-IE"/>
        </w:rPr>
      </w:pPr>
      <w:r>
        <w:rPr>
          <w:lang w:val="en-IE"/>
        </w:rPr>
        <w:t xml:space="preserve">Select a root password, as shown in </w:t>
      </w:r>
      <w:r w:rsidRPr="2F38FAA4">
        <w:fldChar w:fldCharType="begin"/>
      </w:r>
      <w:r w:rsidRPr="00760466">
        <w:instrText xml:space="preserve"> REF _Ref491079815 \h </w:instrText>
      </w:r>
      <w:r w:rsidR="00760466">
        <w:instrText xml:space="preserve"> \* MERGEFORMAT </w:instrText>
      </w:r>
      <w:r w:rsidRPr="2F38FAA4">
        <w:fldChar w:fldCharType="separate"/>
      </w:r>
      <w:r w:rsidR="00653064" w:rsidRPr="00653064">
        <w:t>Figure 18</w:t>
      </w:r>
      <w:r w:rsidRPr="2F38FAA4">
        <w:fldChar w:fldCharType="end"/>
      </w:r>
      <w:r w:rsidRPr="00760466">
        <w:t>.</w:t>
      </w:r>
    </w:p>
    <w:p w14:paraId="6881D449" w14:textId="77777777" w:rsidR="00EF220D" w:rsidRDefault="00EF220D" w:rsidP="00EF220D">
      <w:pPr>
        <w:pStyle w:val="FigureAfterspace"/>
      </w:pPr>
      <w:r w:rsidRPr="008A6632">
        <w:rPr>
          <w:noProof/>
        </w:rPr>
        <w:drawing>
          <wp:inline distT="0" distB="0" distL="0" distR="0" wp14:anchorId="397D9682" wp14:editId="5EB3EED2">
            <wp:extent cx="3547024" cy="3107341"/>
            <wp:effectExtent l="19050" t="19050" r="15875" b="17145"/>
            <wp:docPr id="18" name="Picture 18" descr="C:\Users\pintord\AppData\Local\Temp\msohtmlclip1\02\clip_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intord\AppData\Local\Temp\msohtmlclip1\02\clip_image00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056" cy="3120510"/>
                    </a:xfrm>
                    <a:prstGeom prst="rect">
                      <a:avLst/>
                    </a:prstGeom>
                    <a:noFill/>
                    <a:ln w="12700">
                      <a:solidFill>
                        <a:schemeClr val="accent1"/>
                      </a:solidFill>
                    </a:ln>
                  </pic:spPr>
                </pic:pic>
              </a:graphicData>
            </a:graphic>
          </wp:inline>
        </w:drawing>
      </w:r>
    </w:p>
    <w:p w14:paraId="57B9F2D9" w14:textId="77777777" w:rsidR="00EF220D" w:rsidRPr="00EF220D" w:rsidRDefault="00EF220D" w:rsidP="00EF220D">
      <w:pPr>
        <w:pStyle w:val="MISCFigureCaptionHeader8pt"/>
      </w:pPr>
      <w:bookmarkStart w:id="211" w:name="_Ref491079815"/>
      <w:r w:rsidRPr="00EF220D">
        <w:rPr>
          <w:rStyle w:val="MISCFigureCaptionHeaderBold8pt"/>
        </w:rPr>
        <w:t xml:space="preserve">Figure </w:t>
      </w:r>
      <w:r w:rsidRPr="2F38FAA4">
        <w:fldChar w:fldCharType="begin"/>
      </w:r>
      <w:r w:rsidRPr="00EF220D">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18</w:t>
      </w:r>
      <w:r w:rsidRPr="2F38FAA4">
        <w:fldChar w:fldCharType="end"/>
      </w:r>
      <w:bookmarkEnd w:id="211"/>
      <w:r w:rsidRPr="00EF220D">
        <w:rPr>
          <w:rStyle w:val="MISCFigureCaptionHeaderBold8pt"/>
        </w:rPr>
        <w:t>.</w:t>
      </w:r>
      <w:r>
        <w:t xml:space="preserve"> Set root password</w:t>
      </w:r>
    </w:p>
    <w:p w14:paraId="13A6521D" w14:textId="626597F8" w:rsidR="006639B2" w:rsidRPr="008A6632" w:rsidRDefault="00C34766" w:rsidP="006639B2">
      <w:pPr>
        <w:pStyle w:val="NumberedList-Level1"/>
      </w:pPr>
      <w:r>
        <w:lastRenderedPageBreak/>
        <w:t>Click</w:t>
      </w:r>
      <w:r w:rsidR="006639B2" w:rsidRPr="008A6632">
        <w:t xml:space="preserve"> </w:t>
      </w:r>
      <w:proofErr w:type="gramStart"/>
      <w:r w:rsidR="006639B2" w:rsidRPr="000E6634">
        <w:rPr>
          <w:rStyle w:val="CodingLanguage"/>
        </w:rPr>
        <w:t>Done</w:t>
      </w:r>
      <w:proofErr w:type="gramEnd"/>
      <w:r w:rsidR="006639B2" w:rsidRPr="008A6632">
        <w:t xml:space="preserve"> and wait for the install to finish. Reboot and log</w:t>
      </w:r>
      <w:r w:rsidR="006639B2">
        <w:t xml:space="preserve"> </w:t>
      </w:r>
      <w:r w:rsidR="006639B2" w:rsidRPr="008A6632">
        <w:t>into the system</w:t>
      </w:r>
      <w:r w:rsidR="006639B2">
        <w:t xml:space="preserve"> using the VM console</w:t>
      </w:r>
      <w:r w:rsidR="006639B2" w:rsidRPr="008A6632">
        <w:t>.</w:t>
      </w:r>
    </w:p>
    <w:p w14:paraId="64889F94" w14:textId="77777777" w:rsidR="00356FAA" w:rsidRDefault="00356FAA" w:rsidP="00356FAA">
      <w:pPr>
        <w:pStyle w:val="NumberedList-Level1"/>
      </w:pPr>
      <w:r>
        <w:t xml:space="preserve">The Red Hat packages required during the deployment of the solution come from two repositories: </w:t>
      </w:r>
      <w:r w:rsidRPr="005463F3">
        <w:rPr>
          <w:rFonts w:ascii="HPE Simple Light" w:hAnsi="HPE Simple Light"/>
        </w:rPr>
        <w:t>rhel-7-server-rpms</w:t>
      </w:r>
      <w:r>
        <w:rPr>
          <w:rFonts w:ascii="HPE Simple Light" w:hAnsi="HPE Simple Light"/>
        </w:rPr>
        <w:t xml:space="preserve"> </w:t>
      </w:r>
      <w:r>
        <w:t xml:space="preserve">and </w:t>
      </w:r>
      <w:r w:rsidRPr="009F35A7">
        <w:rPr>
          <w:rFonts w:ascii="HPE Simple Light" w:hAnsi="HPE Simple Light"/>
        </w:rPr>
        <w:t>rhel</w:t>
      </w:r>
      <w:r>
        <w:rPr>
          <w:rFonts w:ascii="HPE Simple Light" w:hAnsi="HPE Simple Light"/>
        </w:rPr>
        <w:noBreakHyphen/>
      </w:r>
      <w:r w:rsidRPr="009F35A7">
        <w:rPr>
          <w:rFonts w:ascii="HPE Simple Light" w:hAnsi="HPE Simple Light"/>
        </w:rPr>
        <w:t>7</w:t>
      </w:r>
      <w:r>
        <w:rPr>
          <w:rFonts w:ascii="HPE Simple Light" w:hAnsi="HPE Simple Light"/>
        </w:rPr>
        <w:noBreakHyphen/>
      </w:r>
      <w:r w:rsidRPr="009F35A7">
        <w:rPr>
          <w:rFonts w:ascii="HPE Simple Light" w:hAnsi="HPE Simple Light"/>
        </w:rPr>
        <w:t>server</w:t>
      </w:r>
      <w:r>
        <w:rPr>
          <w:rFonts w:ascii="HPE Simple Light" w:hAnsi="HPE Simple Light"/>
        </w:rPr>
        <w:noBreakHyphen/>
      </w:r>
      <w:r w:rsidRPr="009F35A7">
        <w:rPr>
          <w:rFonts w:ascii="HPE Simple Light" w:hAnsi="HPE Simple Light"/>
        </w:rPr>
        <w:t>extras</w:t>
      </w:r>
      <w:r>
        <w:rPr>
          <w:rFonts w:ascii="HPE Simple Light" w:hAnsi="HPE Simple Light"/>
        </w:rPr>
        <w:noBreakHyphen/>
      </w:r>
      <w:r w:rsidRPr="009F35A7">
        <w:rPr>
          <w:rFonts w:ascii="HPE Simple Light" w:hAnsi="HPE Simple Light"/>
        </w:rPr>
        <w:t>rpms.</w:t>
      </w:r>
      <w:r w:rsidRPr="009F35A7">
        <w:t xml:space="preserve"> </w:t>
      </w:r>
      <w:r>
        <w:t>The first repository can be found on the Red Hat DVD but the second cannot. There are two options, with both requiring a Red Hat Network account.</w:t>
      </w:r>
    </w:p>
    <w:p w14:paraId="685EF037" w14:textId="61BAAAC3" w:rsidR="00356FAA" w:rsidRDefault="00DD54C2" w:rsidP="00356FAA">
      <w:pPr>
        <w:pStyle w:val="NumberedList-Level2"/>
      </w:pPr>
      <w:r>
        <w:t xml:space="preserve">Use Red Hat subscription manager to register your system. This is the easiest way and will automatically give you access to the official Red Hat repositories. </w:t>
      </w:r>
      <w:r w:rsidR="00DD3DB5">
        <w:br/>
      </w:r>
      <w:r w:rsidR="00DD3DB5">
        <w:br/>
        <w:t>If you are behind a proxy, you must configure the proxy before running command to register:</w:t>
      </w:r>
      <w:r w:rsidR="00DD3DB5">
        <w:br/>
      </w:r>
      <w:r w:rsidR="00DD3DB5">
        <w:br/>
      </w:r>
      <w:r w:rsidR="00DD3DB5" w:rsidRPr="39D63850">
        <w:rPr>
          <w:rStyle w:val="CodingLanguage"/>
        </w:rPr>
        <w:t># subscription-manager config --</w:t>
      </w:r>
      <w:proofErr w:type="spellStart"/>
      <w:r w:rsidR="00DD3DB5" w:rsidRPr="39D63850">
        <w:rPr>
          <w:rStyle w:val="CodingLanguage"/>
        </w:rPr>
        <w:t>server.proxy_hostname</w:t>
      </w:r>
      <w:proofErr w:type="spellEnd"/>
      <w:r w:rsidR="00DD3DB5" w:rsidRPr="39D63850">
        <w:rPr>
          <w:rStyle w:val="CodingLanguage"/>
        </w:rPr>
        <w:t>=&lt;proxy IP&gt; --</w:t>
      </w:r>
      <w:proofErr w:type="spellStart"/>
      <w:r w:rsidR="00DD3DB5" w:rsidRPr="39D63850">
        <w:rPr>
          <w:rStyle w:val="CodingLanguage"/>
        </w:rPr>
        <w:t>server.proxy_port</w:t>
      </w:r>
      <w:proofErr w:type="spellEnd"/>
      <w:r w:rsidR="00DD3DB5" w:rsidRPr="39D63850">
        <w:rPr>
          <w:rStyle w:val="CodingLanguage"/>
        </w:rPr>
        <w:t>=&lt;proxy port&gt;</w:t>
      </w:r>
      <w:r w:rsidR="00DD3DB5">
        <w:br/>
      </w:r>
      <w:r w:rsidR="00DD3DB5">
        <w:br/>
      </w:r>
      <w:r>
        <w:t xml:space="preserve">Use the </w:t>
      </w:r>
      <w:r w:rsidRPr="39D63850">
        <w:rPr>
          <w:rStyle w:val="CodingLanguage"/>
        </w:rPr>
        <w:t xml:space="preserve">subscription-manager register </w:t>
      </w:r>
      <w:r>
        <w:t>command as follows</w:t>
      </w:r>
      <w:r w:rsidR="00356FAA">
        <w:t>:</w:t>
      </w:r>
      <w:r w:rsidR="00356FAA">
        <w:br/>
      </w:r>
      <w:r w:rsidR="00356FAA">
        <w:br/>
      </w:r>
      <w:r w:rsidR="00356FAA" w:rsidRPr="39D63850">
        <w:rPr>
          <w:rStyle w:val="CodingLanguage"/>
        </w:rPr>
        <w:t># subscription-manager register --auto-attach</w:t>
      </w:r>
      <w:r w:rsidR="00356FAA">
        <w:br/>
      </w:r>
      <w:r w:rsidR="00356FAA">
        <w:br/>
      </w:r>
      <w:r w:rsidR="00C34766" w:rsidRPr="2F38FAA4">
        <w:rPr>
          <w:rStyle w:val="Hyperlink"/>
          <w:color w:val="000000" w:themeColor="text1"/>
          <w:u w:val="none"/>
        </w:rPr>
        <w:t>If you use this option</w:t>
      </w:r>
      <w:r w:rsidR="00356FAA" w:rsidRPr="2F38FAA4">
        <w:rPr>
          <w:rStyle w:val="Hyperlink"/>
          <w:color w:val="000000" w:themeColor="text1"/>
          <w:u w:val="none"/>
        </w:rPr>
        <w:t>, the playbooks</w:t>
      </w:r>
      <w:r w:rsidR="00C34766" w:rsidRPr="2F38FAA4">
        <w:rPr>
          <w:rStyle w:val="Hyperlink"/>
          <w:color w:val="000000" w:themeColor="text1"/>
          <w:u w:val="none"/>
        </w:rPr>
        <w:t xml:space="preserve"> will automatically enable the </w:t>
      </w:r>
      <w:r w:rsidR="00C34766" w:rsidRPr="00C34766">
        <w:rPr>
          <w:rStyle w:val="CodingLanguage"/>
        </w:rPr>
        <w:t>extras</w:t>
      </w:r>
      <w:r w:rsidR="00356FAA" w:rsidRPr="2F38FAA4">
        <w:rPr>
          <w:rStyle w:val="Hyperlink"/>
          <w:color w:val="000000" w:themeColor="text1"/>
          <w:u w:val="none"/>
        </w:rPr>
        <w:t xml:space="preserve"> repository on the VMs that need it. If you encounter proxy errors related to </w:t>
      </w:r>
      <w:r w:rsidR="00356FAA" w:rsidRPr="00356FAA">
        <w:rPr>
          <w:rStyle w:val="CodingLanguage"/>
        </w:rPr>
        <w:t>cdn.redhat.com</w:t>
      </w:r>
      <w:r w:rsidR="00356FAA" w:rsidRPr="2F38FAA4">
        <w:rPr>
          <w:rStyle w:val="Hyperlink"/>
          <w:color w:val="000000" w:themeColor="text1"/>
          <w:u w:val="none"/>
        </w:rPr>
        <w:t xml:space="preserve">, you should run the </w:t>
      </w:r>
      <w:r w:rsidR="00356FAA" w:rsidRPr="00356FAA">
        <w:rPr>
          <w:rStyle w:val="CodingLanguage"/>
        </w:rPr>
        <w:t>subscription-manager refresh</w:t>
      </w:r>
      <w:r w:rsidR="00356FAA" w:rsidRPr="2F38FAA4">
        <w:rPr>
          <w:rStyle w:val="Hyperlink"/>
          <w:color w:val="000000" w:themeColor="text1"/>
          <w:u w:val="none"/>
        </w:rPr>
        <w:t xml:space="preserve"> command to recreate your certificate</w:t>
      </w:r>
      <w:r w:rsidR="00DD3DB5" w:rsidRPr="2F38FAA4">
        <w:rPr>
          <w:rStyle w:val="Hyperlink"/>
          <w:color w:val="000000" w:themeColor="text1"/>
          <w:u w:val="none"/>
        </w:rPr>
        <w:t xml:space="preserve"> and then re-run the </w:t>
      </w:r>
      <w:r w:rsidR="00DD3DB5" w:rsidRPr="39D63850">
        <w:rPr>
          <w:rStyle w:val="CodingLanguage"/>
        </w:rPr>
        <w:t>subscription-manager register</w:t>
      </w:r>
      <w:r w:rsidR="00DD3DB5" w:rsidRPr="2F38FAA4">
        <w:rPr>
          <w:rStyle w:val="Hyperlink"/>
          <w:color w:val="000000" w:themeColor="text1"/>
          <w:u w:val="none"/>
        </w:rPr>
        <w:t xml:space="preserve"> command</w:t>
      </w:r>
      <w:r w:rsidR="00356FAA" w:rsidRPr="2F38FAA4">
        <w:rPr>
          <w:rStyle w:val="Hyperlink"/>
          <w:color w:val="000000" w:themeColor="text1"/>
          <w:u w:val="none"/>
        </w:rPr>
        <w:t>.</w:t>
      </w:r>
    </w:p>
    <w:p w14:paraId="1D326D10" w14:textId="77777777" w:rsidR="00356FAA" w:rsidRPr="008A6D37" w:rsidRDefault="00356FAA" w:rsidP="00356FAA">
      <w:pPr>
        <w:pStyle w:val="NumberedList-Level2"/>
        <w:rPr>
          <w:rFonts w:ascii="HPE Simple Light" w:hAnsi="HPE Simple Light"/>
        </w:rPr>
      </w:pPr>
      <w:r>
        <w:t xml:space="preserve">Use an internal repository. Instead of pulling the packages from Red Hat, you can create copies of the required repositories on a dedicated node. You can then configure the package manager to pull the packages from the dedicated node. Your </w:t>
      </w:r>
      <w:r w:rsidRPr="39D63850">
        <w:rPr>
          <w:rStyle w:val="CodingLanguage"/>
        </w:rPr>
        <w:t>/etc/</w:t>
      </w:r>
      <w:proofErr w:type="spellStart"/>
      <w:r w:rsidRPr="39D63850">
        <w:rPr>
          <w:rStyle w:val="CodingLanguage"/>
        </w:rPr>
        <w:t>yum.repos.d</w:t>
      </w:r>
      <w:proofErr w:type="spellEnd"/>
      <w:r w:rsidRPr="39D63850">
        <w:rPr>
          <w:rStyle w:val="CodingLanguage"/>
        </w:rPr>
        <w:t>/</w:t>
      </w:r>
      <w:proofErr w:type="spellStart"/>
      <w:r w:rsidRPr="39D63850">
        <w:rPr>
          <w:rStyle w:val="CodingLanguage"/>
        </w:rPr>
        <w:t>redhat.repo</w:t>
      </w:r>
      <w:proofErr w:type="spellEnd"/>
      <w:r>
        <w:t xml:space="preserve"> could look something like this:</w:t>
      </w:r>
      <w:r>
        <w:br/>
      </w:r>
      <w:r>
        <w:br/>
      </w:r>
      <w:r w:rsidRPr="008A6D37">
        <w:rPr>
          <w:rFonts w:ascii="HPE Simple Light" w:hAnsi="HPE Simple Light"/>
        </w:rPr>
        <w:t>[RHEL7-Server]</w:t>
      </w:r>
      <w:r>
        <w:br/>
      </w:r>
      <w:r w:rsidRPr="008A6D37">
        <w:rPr>
          <w:rFonts w:ascii="HPE Simple Light" w:hAnsi="HPE Simple Light"/>
        </w:rPr>
        <w:t>name=Red Hat Enterprise Linux $</w:t>
      </w:r>
      <w:proofErr w:type="spellStart"/>
      <w:r w:rsidRPr="008A6D37">
        <w:rPr>
          <w:rFonts w:ascii="HPE Simple Light" w:hAnsi="HPE Simple Light"/>
        </w:rPr>
        <w:t>releasever</w:t>
      </w:r>
      <w:proofErr w:type="spellEnd"/>
      <w:r w:rsidRPr="008A6D37">
        <w:rPr>
          <w:rFonts w:ascii="HPE Simple Light" w:hAnsi="HPE Simple Light"/>
        </w:rPr>
        <w:t xml:space="preserve"> - $</w:t>
      </w:r>
      <w:proofErr w:type="spellStart"/>
      <w:r w:rsidRPr="008A6D37">
        <w:rPr>
          <w:rFonts w:ascii="HPE Simple Light" w:hAnsi="HPE Simple Light"/>
        </w:rPr>
        <w:t>basearch</w:t>
      </w:r>
      <w:proofErr w:type="spellEnd"/>
      <w:r>
        <w:br/>
      </w:r>
      <w:proofErr w:type="spellStart"/>
      <w:r w:rsidRPr="008A6D37">
        <w:rPr>
          <w:rFonts w:ascii="HPE Simple Light" w:hAnsi="HPE Simple Light"/>
        </w:rPr>
        <w:t>baseurl</w:t>
      </w:r>
      <w:proofErr w:type="spellEnd"/>
      <w:r w:rsidRPr="008A6D37">
        <w:rPr>
          <w:rFonts w:ascii="HPE Simple Light" w:hAnsi="HPE Simple Light"/>
        </w:rPr>
        <w:t>=http://</w:t>
      </w:r>
      <w:r>
        <w:rPr>
          <w:rFonts w:ascii="HPE Simple Light" w:hAnsi="HPE Simple Light"/>
        </w:rPr>
        <w:t>yourserver.example.com</w:t>
      </w:r>
      <w:r w:rsidRPr="008A6D37">
        <w:rPr>
          <w:rFonts w:ascii="HPE Simple Light" w:hAnsi="HPE Simple Light"/>
        </w:rPr>
        <w:t>/rhel-7-server-rpms/</w:t>
      </w:r>
      <w:r>
        <w:br/>
      </w:r>
      <w:r w:rsidRPr="008A6D37">
        <w:rPr>
          <w:rFonts w:ascii="HPE Simple Light" w:hAnsi="HPE Simple Light"/>
        </w:rPr>
        <w:t>enabled=1</w:t>
      </w:r>
      <w:r>
        <w:br/>
      </w:r>
      <w:proofErr w:type="spellStart"/>
      <w:r w:rsidRPr="008A6D37">
        <w:rPr>
          <w:rFonts w:ascii="HPE Simple Light" w:hAnsi="HPE Simple Light"/>
        </w:rPr>
        <w:t>gpgcheck</w:t>
      </w:r>
      <w:proofErr w:type="spellEnd"/>
      <w:r w:rsidRPr="008A6D37">
        <w:rPr>
          <w:rFonts w:ascii="HPE Simple Light" w:hAnsi="HPE Simple Light"/>
        </w:rPr>
        <w:t>=1</w:t>
      </w:r>
      <w:r>
        <w:br/>
      </w:r>
      <w:proofErr w:type="spellStart"/>
      <w:r w:rsidRPr="008A6D37">
        <w:rPr>
          <w:rFonts w:ascii="HPE Simple Light" w:hAnsi="HPE Simple Light"/>
        </w:rPr>
        <w:t>gpgkey</w:t>
      </w:r>
      <w:proofErr w:type="spellEnd"/>
      <w:r w:rsidRPr="008A6D37">
        <w:rPr>
          <w:rFonts w:ascii="HPE Simple Light" w:hAnsi="HPE Simple Light"/>
        </w:rPr>
        <w:t>=file:///etc/pki/rpm-gpg/RPM-GPG-KEY-redhat-release</w:t>
      </w:r>
    </w:p>
    <w:p w14:paraId="328EB4B0" w14:textId="77777777" w:rsidR="00356FAA" w:rsidRDefault="00356FAA" w:rsidP="00356FAA">
      <w:pPr>
        <w:pStyle w:val="NumberedList-Level2"/>
        <w:numPr>
          <w:ilvl w:val="0"/>
          <w:numId w:val="0"/>
        </w:numPr>
        <w:ind w:left="547"/>
      </w:pPr>
      <w:r>
        <w:rPr>
          <w:rFonts w:ascii="HPE Simple Light" w:hAnsi="HPE Simple Light"/>
        </w:rPr>
        <w:t>[RHEL7-Server-extras</w:t>
      </w:r>
      <w:proofErr w:type="gramStart"/>
      <w:r>
        <w:rPr>
          <w:rFonts w:ascii="HPE Simple Light" w:hAnsi="HPE Simple Light"/>
        </w:rPr>
        <w:t>]</w:t>
      </w:r>
      <w:proofErr w:type="gramEnd"/>
      <w:r>
        <w:br/>
      </w:r>
      <w:r w:rsidRPr="008A6D37">
        <w:rPr>
          <w:rFonts w:ascii="HPE Simple Light" w:hAnsi="HPE Simple Light"/>
        </w:rPr>
        <w:t xml:space="preserve">name=Red Hat Enterprise Linux Extra </w:t>
      </w:r>
      <w:proofErr w:type="spellStart"/>
      <w:r w:rsidRPr="008A6D37">
        <w:rPr>
          <w:rFonts w:ascii="HPE Simple Light" w:hAnsi="HPE Simple Light"/>
        </w:rPr>
        <w:t>pk</w:t>
      </w:r>
      <w:r>
        <w:rPr>
          <w:rFonts w:ascii="HPE Simple Light" w:hAnsi="HPE Simple Light"/>
        </w:rPr>
        <w:t>g</w:t>
      </w:r>
      <w:proofErr w:type="spellEnd"/>
      <w:r w:rsidRPr="008A6D37">
        <w:rPr>
          <w:rFonts w:ascii="HPE Simple Light" w:hAnsi="HPE Simple Light"/>
        </w:rPr>
        <w:t xml:space="preserve"> $</w:t>
      </w:r>
      <w:proofErr w:type="spellStart"/>
      <w:r w:rsidRPr="008A6D37">
        <w:rPr>
          <w:rFonts w:ascii="HPE Simple Light" w:hAnsi="HPE Simple Light"/>
        </w:rPr>
        <w:t>releasever</w:t>
      </w:r>
      <w:proofErr w:type="spellEnd"/>
      <w:r w:rsidRPr="008A6D37">
        <w:rPr>
          <w:rFonts w:ascii="HPE Simple Light" w:hAnsi="HPE Simple Light"/>
        </w:rPr>
        <w:t xml:space="preserve"> - $</w:t>
      </w:r>
      <w:proofErr w:type="spellStart"/>
      <w:r w:rsidRPr="008A6D37">
        <w:rPr>
          <w:rFonts w:ascii="HPE Simple Light" w:hAnsi="HPE Simple Light"/>
        </w:rPr>
        <w:t>basearch</w:t>
      </w:r>
      <w:proofErr w:type="spellEnd"/>
      <w:r>
        <w:br/>
      </w:r>
      <w:proofErr w:type="spellStart"/>
      <w:r w:rsidRPr="008A6D37">
        <w:rPr>
          <w:rFonts w:ascii="HPE Simple Light" w:hAnsi="HPE Simple Light"/>
        </w:rPr>
        <w:t>baseurl</w:t>
      </w:r>
      <w:proofErr w:type="spellEnd"/>
      <w:r w:rsidRPr="008A6D37">
        <w:rPr>
          <w:rFonts w:ascii="HPE Simple Light" w:hAnsi="HPE Simple Light"/>
        </w:rPr>
        <w:t>=http://</w:t>
      </w:r>
      <w:r>
        <w:rPr>
          <w:rFonts w:ascii="HPE Simple Light" w:hAnsi="HPE Simple Light"/>
        </w:rPr>
        <w:t>yourserver.example.com</w:t>
      </w:r>
      <w:r w:rsidRPr="008A6D37">
        <w:rPr>
          <w:rFonts w:ascii="HPE Simple Light" w:hAnsi="HPE Simple Light"/>
        </w:rPr>
        <w:t>/rhel-7-server-extras-rpms/</w:t>
      </w:r>
      <w:r>
        <w:br/>
      </w:r>
      <w:r w:rsidRPr="008A6D37">
        <w:rPr>
          <w:rFonts w:ascii="HPE Simple Light" w:hAnsi="HPE Simple Light"/>
        </w:rPr>
        <w:t>enabled=1</w:t>
      </w:r>
      <w:r>
        <w:br/>
      </w:r>
      <w:proofErr w:type="spellStart"/>
      <w:r w:rsidRPr="008A6D37">
        <w:rPr>
          <w:rFonts w:ascii="HPE Simple Light" w:hAnsi="HPE Simple Light"/>
        </w:rPr>
        <w:t>gpgcheck</w:t>
      </w:r>
      <w:proofErr w:type="spellEnd"/>
      <w:r w:rsidRPr="008A6D37">
        <w:rPr>
          <w:rFonts w:ascii="HPE Simple Light" w:hAnsi="HPE Simple Light"/>
        </w:rPr>
        <w:t>=1</w:t>
      </w:r>
      <w:r>
        <w:br/>
      </w:r>
      <w:proofErr w:type="spellStart"/>
      <w:r w:rsidRPr="008A6D37">
        <w:rPr>
          <w:rFonts w:ascii="HPE Simple Light" w:hAnsi="HPE Simple Light"/>
        </w:rPr>
        <w:t>gpgkey</w:t>
      </w:r>
      <w:proofErr w:type="spellEnd"/>
      <w:r w:rsidRPr="008A6D37">
        <w:rPr>
          <w:rFonts w:ascii="HPE Simple Light" w:hAnsi="HPE Simple Light"/>
        </w:rPr>
        <w:t>=file:///etc/pki/rpm-gpg/RPM-GPG-KEY-redhat-release</w:t>
      </w:r>
    </w:p>
    <w:p w14:paraId="27B68E6B" w14:textId="77777777" w:rsidR="00356FAA" w:rsidRDefault="00356FAA" w:rsidP="00356FAA">
      <w:pPr>
        <w:pStyle w:val="NumberedList-Level1-2ndparagraph"/>
      </w:pPr>
      <w:r>
        <w:t>The following articles explain how you can create a local mirror of the Red Hat repositories and how to share them:</w:t>
      </w:r>
    </w:p>
    <w:p w14:paraId="2182677B" w14:textId="166B6B7C" w:rsidR="00356FAA" w:rsidRDefault="00E741B7" w:rsidP="00356FAA">
      <w:pPr>
        <w:pStyle w:val="NumberedList-Level1-2ndparagraph"/>
      </w:pPr>
      <w:hyperlink r:id="rId45" w:history="1">
        <w:r w:rsidR="00356FAA" w:rsidRPr="00C71AAD">
          <w:rPr>
            <w:rStyle w:val="Hyperlink"/>
          </w:rPr>
          <w:t>https://access.redhat.com/solutions/23016</w:t>
        </w:r>
      </w:hyperlink>
      <w:r w:rsidR="00356FAA">
        <w:br/>
      </w:r>
      <w:hyperlink r:id="rId46" w:history="1">
        <w:r w:rsidR="00356FAA" w:rsidRPr="00043E25">
          <w:rPr>
            <w:rStyle w:val="Hyperlink"/>
          </w:rPr>
          <w:t>https://access.redhat.com/solutions/7227</w:t>
        </w:r>
      </w:hyperlink>
    </w:p>
    <w:p w14:paraId="68DF08D5" w14:textId="6E83EFB7" w:rsidR="004B2FA7" w:rsidRDefault="00356FAA" w:rsidP="00493D82">
      <w:pPr>
        <w:pStyle w:val="BodyTextMetricLight10pt"/>
      </w:pPr>
      <w:r>
        <w:t>Before converting the VM to a tem</w:t>
      </w:r>
      <w:r w:rsidR="002E2581">
        <w:t>plate, you will need to set</w:t>
      </w:r>
      <w:r w:rsidR="00B761B4">
        <w:t xml:space="preserve"> </w:t>
      </w:r>
      <w:r w:rsidR="002E2581">
        <w:t>up</w:t>
      </w:r>
      <w:r>
        <w:t xml:space="preserve"> access for the Ansible host to configure the individual VMs. This is explained in the next section.</w:t>
      </w:r>
    </w:p>
    <w:p w14:paraId="4F62D2E8" w14:textId="77777777" w:rsidR="00141184" w:rsidRDefault="004B2FA7" w:rsidP="004B2FA7">
      <w:pPr>
        <w:pStyle w:val="Heading2"/>
      </w:pPr>
      <w:bookmarkStart w:id="212" w:name="_Toc500883886"/>
      <w:r>
        <w:t>Create the Ansible node</w:t>
      </w:r>
      <w:bookmarkEnd w:id="212"/>
    </w:p>
    <w:p w14:paraId="1D41EDF8" w14:textId="6B0430B6" w:rsidR="004B2FA7" w:rsidRDefault="004B2FA7" w:rsidP="00763D19">
      <w:pPr>
        <w:pStyle w:val="BodyTextMetricLight10pt"/>
      </w:pPr>
      <w:r>
        <w:t xml:space="preserve">In addition to the VM Template, </w:t>
      </w:r>
      <w:r w:rsidR="00C34766">
        <w:t>you</w:t>
      </w:r>
      <w:r>
        <w:t xml:space="preserve"> need another Virtual Machine where Ansible will be installed. This node will act as the driver to automate the provisioning of the environment and it is essential that it is properly installed. The steps are as follows:</w:t>
      </w:r>
    </w:p>
    <w:p w14:paraId="18AAF537" w14:textId="5AB43B6E" w:rsidR="008E331A" w:rsidRDefault="008E331A" w:rsidP="008E331A">
      <w:pPr>
        <w:pStyle w:val="NumberedList-Level1"/>
        <w:numPr>
          <w:ilvl w:val="0"/>
          <w:numId w:val="2"/>
        </w:numPr>
      </w:pPr>
      <w:r>
        <w:t>Create a Virtual Machine and install your preferred OS (in this example, and for the sake of simplicity, RHEL</w:t>
      </w:r>
      <w:r w:rsidR="00B761B4">
        <w:t xml:space="preserve"> </w:t>
      </w:r>
      <w:r>
        <w:t xml:space="preserve">7 will be used). The rest of the instructions assume that, if you use a different OS, you understand the possible differences in syntax for the provided commands. If you use RHEL 7, select </w:t>
      </w:r>
      <w:r w:rsidRPr="008A6D37">
        <w:rPr>
          <w:b/>
          <w:bCs/>
        </w:rPr>
        <w:t>Infrastructure Server</w:t>
      </w:r>
      <w:r>
        <w:t xml:space="preserve"> as the base environment and the </w:t>
      </w:r>
      <w:r w:rsidRPr="008A6D37">
        <w:rPr>
          <w:b/>
          <w:bCs/>
        </w:rPr>
        <w:t>Guests Agents</w:t>
      </w:r>
      <w:r>
        <w:t xml:space="preserve"> add-on during the installation.</w:t>
      </w:r>
    </w:p>
    <w:p w14:paraId="718DEC9C" w14:textId="77777777" w:rsidR="008E331A" w:rsidRDefault="008E331A" w:rsidP="008E331A">
      <w:pPr>
        <w:pStyle w:val="NumberedList-Level1"/>
      </w:pPr>
      <w:r>
        <w:t>Log in the root account and create an SSH key pair. Do not protect the key with a passphrase (unless you want to use ssh-agent).</w:t>
      </w:r>
    </w:p>
    <w:p w14:paraId="6CBB0E43" w14:textId="77777777" w:rsidR="008E331A" w:rsidRDefault="008E331A" w:rsidP="008E331A">
      <w:pPr>
        <w:pStyle w:val="NumberedList-Level1"/>
        <w:numPr>
          <w:ilvl w:val="0"/>
          <w:numId w:val="0"/>
        </w:numPr>
        <w:ind w:left="259"/>
      </w:pPr>
      <w:r>
        <w:lastRenderedPageBreak/>
        <w:t># ssh-</w:t>
      </w:r>
      <w:proofErr w:type="spellStart"/>
      <w:r>
        <w:t>keygen</w:t>
      </w:r>
      <w:proofErr w:type="spellEnd"/>
      <w:r>
        <w:t xml:space="preserve"> </w:t>
      </w:r>
    </w:p>
    <w:p w14:paraId="5F1F0844" w14:textId="77777777" w:rsidR="008E331A" w:rsidRDefault="008E331A" w:rsidP="008E331A">
      <w:pPr>
        <w:pStyle w:val="NumberedList-Level1"/>
      </w:pPr>
      <w:commentRangeStart w:id="213"/>
      <w:commentRangeStart w:id="214"/>
      <w:r>
        <w:t>Configure</w:t>
      </w:r>
      <w:commentRangeEnd w:id="213"/>
      <w:r>
        <w:rPr>
          <w:rStyle w:val="CommentReference"/>
        </w:rPr>
        <w:commentReference w:id="213"/>
      </w:r>
      <w:commentRangeEnd w:id="214"/>
      <w:r>
        <w:rPr>
          <w:rStyle w:val="CommentReference"/>
        </w:rPr>
        <w:commentReference w:id="214"/>
      </w:r>
      <w:r>
        <w:t xml:space="preserve"> the following yum repositories, </w:t>
      </w:r>
      <w:r w:rsidRPr="00C34766">
        <w:rPr>
          <w:rStyle w:val="CodingLanguage"/>
        </w:rPr>
        <w:t>rhel-7-server-rpms</w:t>
      </w:r>
      <w:r>
        <w:t xml:space="preserve"> and </w:t>
      </w:r>
      <w:r w:rsidRPr="00C34766">
        <w:rPr>
          <w:rStyle w:val="CodingLanguage"/>
        </w:rPr>
        <w:t>rhel-7-server-extras-rpms</w:t>
      </w:r>
      <w:r>
        <w:t xml:space="preserve"> as explained in the previous section. </w:t>
      </w:r>
    </w:p>
    <w:p w14:paraId="448CF025" w14:textId="6E212728" w:rsidR="008E331A" w:rsidRDefault="008E331A" w:rsidP="008E331A">
      <w:pPr>
        <w:pStyle w:val="NumberedList-Level1"/>
      </w:pPr>
      <w:r>
        <w:t xml:space="preserve">Configure </w:t>
      </w:r>
      <w:r w:rsidR="00B761B4">
        <w:t>the EPEL repository.  F</w:t>
      </w:r>
      <w:r>
        <w:t>or more information</w:t>
      </w:r>
      <w:r w:rsidR="00B761B4">
        <w:t>, see</w:t>
      </w:r>
      <w:r>
        <w:t xml:space="preserve">: </w:t>
      </w:r>
      <w:hyperlink r:id="rId47">
        <w:r w:rsidR="2F38FAA4" w:rsidRPr="2F38FAA4">
          <w:rPr>
            <w:rStyle w:val="Hyperlink"/>
          </w:rPr>
          <w:t>http://fedoraproject.org/wiki/EPEL</w:t>
        </w:r>
      </w:hyperlink>
      <w:r w:rsidR="2F38FAA4">
        <w:t>.</w:t>
      </w:r>
      <w:r>
        <w:t xml:space="preserve"> Note that </w:t>
      </w:r>
      <w:r w:rsidRPr="008A6D37">
        <w:rPr>
          <w:rFonts w:ascii="HPE Simple Light" w:hAnsi="HPE Simple Light"/>
        </w:rPr>
        <w:t>yum-config-manager</w:t>
      </w:r>
      <w:r>
        <w:t xml:space="preserve"> comes with the Infrastructure Server base environment, if you did not select this environment you will have to install the </w:t>
      </w:r>
      <w:r w:rsidRPr="008A6D37">
        <w:rPr>
          <w:rFonts w:ascii="HPE Simple Light" w:hAnsi="HPE Simple Light"/>
        </w:rPr>
        <w:t>yum-</w:t>
      </w:r>
      <w:proofErr w:type="spellStart"/>
      <w:r w:rsidRPr="008A6D37">
        <w:rPr>
          <w:rFonts w:ascii="HPE Simple Light" w:hAnsi="HPE Simple Light"/>
        </w:rPr>
        <w:t>utils</w:t>
      </w:r>
      <w:proofErr w:type="spellEnd"/>
      <w:r>
        <w:t xml:space="preserve"> package.</w:t>
      </w:r>
    </w:p>
    <w:p w14:paraId="6DE5944E" w14:textId="77777777" w:rsidR="008E331A" w:rsidRPr="008A6D37" w:rsidRDefault="008E331A" w:rsidP="008E331A">
      <w:pPr>
        <w:pStyle w:val="NumberedList-Level1"/>
        <w:numPr>
          <w:ilvl w:val="0"/>
          <w:numId w:val="0"/>
        </w:numPr>
        <w:ind w:left="259"/>
        <w:rPr>
          <w:rFonts w:ascii="HPE Simple Light" w:hAnsi="HPE Simple Light"/>
        </w:rPr>
      </w:pPr>
      <w:r w:rsidRPr="008A6D37">
        <w:rPr>
          <w:rFonts w:ascii="HPE Simple Light" w:hAnsi="HPE Simple Light"/>
        </w:rPr>
        <w:t xml:space="preserve"># </w:t>
      </w:r>
      <w:proofErr w:type="gramStart"/>
      <w:r w:rsidRPr="008A6D37">
        <w:rPr>
          <w:rFonts w:ascii="HPE Simple Light" w:hAnsi="HPE Simple Light"/>
        </w:rPr>
        <w:t>rpm</w:t>
      </w:r>
      <w:proofErr w:type="gramEnd"/>
      <w:r w:rsidRPr="008A6D37">
        <w:rPr>
          <w:rFonts w:ascii="HPE Simple Light" w:hAnsi="HPE Simple Light"/>
        </w:rPr>
        <w:t xml:space="preserve"> -</w:t>
      </w:r>
      <w:proofErr w:type="spellStart"/>
      <w:r w:rsidRPr="008A6D37">
        <w:rPr>
          <w:rFonts w:ascii="HPE Simple Light" w:hAnsi="HPE Simple Light"/>
        </w:rPr>
        <w:t>ivh</w:t>
      </w:r>
      <w:proofErr w:type="spellEnd"/>
      <w:r w:rsidRPr="008A6D37">
        <w:rPr>
          <w:rFonts w:ascii="HPE Simple Light" w:hAnsi="HPE Simple Light"/>
        </w:rPr>
        <w:t xml:space="preserve"> https://dl.fedoraproject.org/pub/epel/epel-release-latest-7.noarch.rpm</w:t>
      </w:r>
    </w:p>
    <w:p w14:paraId="1B775E83" w14:textId="77777777" w:rsidR="008E331A" w:rsidRDefault="008E331A" w:rsidP="008E331A">
      <w:pPr>
        <w:pStyle w:val="NumberedList-Level1"/>
        <w:numPr>
          <w:ilvl w:val="0"/>
          <w:numId w:val="0"/>
        </w:numPr>
        <w:ind w:left="259"/>
      </w:pPr>
      <w:r w:rsidRPr="008A6D37">
        <w:rPr>
          <w:rFonts w:ascii="HPE Simple Light" w:hAnsi="HPE Simple Light"/>
        </w:rPr>
        <w:t># yum-config-manager --enable rhel-7-server-extras-rpms</w:t>
      </w:r>
      <w:r>
        <w:tab/>
      </w:r>
      <w:r>
        <w:tab/>
      </w:r>
      <w:r>
        <w:tab/>
      </w:r>
      <w:r>
        <w:tab/>
      </w:r>
    </w:p>
    <w:p w14:paraId="7D8EE390" w14:textId="77777777" w:rsidR="007D7E9F" w:rsidRPr="00F7626D" w:rsidRDefault="008E331A" w:rsidP="007D7E9F">
      <w:pPr>
        <w:pStyle w:val="NumberedList-Level1"/>
        <w:rPr>
          <w:rStyle w:val="Hyperlink"/>
          <w:color w:val="000000" w:themeColor="text1"/>
          <w:u w:val="none"/>
        </w:rPr>
      </w:pPr>
      <w:r>
        <w:t xml:space="preserve">Install Ansible. </w:t>
      </w:r>
      <w:r w:rsidR="007D7E9F">
        <w:t>The playbooks were tested with A</w:t>
      </w:r>
      <w:r w:rsidR="007D7E9F" w:rsidRPr="00F7626D">
        <w:t>nsible 2.2 and 2.3. Please note that th</w:t>
      </w:r>
      <w:r w:rsidR="007D7E9F">
        <w:t>e playbooks will not work with A</w:t>
      </w:r>
      <w:r w:rsidR="007D7E9F" w:rsidRPr="00F7626D">
        <w:t>nsible 2.4 due</w:t>
      </w:r>
      <w:r w:rsidR="007D7E9F">
        <w:t xml:space="preserve"> to an open defect </w:t>
      </w:r>
      <w:hyperlink r:id="rId48">
        <w:r w:rsidR="2F38FAA4" w:rsidRPr="2F38FAA4">
          <w:rPr>
            <w:rStyle w:val="Hyperlink"/>
          </w:rPr>
          <w:t>https://github.com/ansible/ansible/issues/32000</w:t>
        </w:r>
      </w:hyperlink>
      <w:r w:rsidR="2F38FAA4">
        <w:t>.</w:t>
      </w:r>
      <w:r w:rsidR="007D7E9F">
        <w:t xml:space="preserve"> Do not use A</w:t>
      </w:r>
      <w:r w:rsidR="007D7E9F" w:rsidRPr="00F7626D">
        <w:t>nsible 2</w:t>
      </w:r>
      <w:r w:rsidR="007D7E9F">
        <w:t>.4 until this defect is fixed. To install the A</w:t>
      </w:r>
      <w:r w:rsidR="007D7E9F" w:rsidRPr="00F7626D">
        <w:t xml:space="preserve">nsible 2.3 </w:t>
      </w:r>
      <w:r w:rsidR="007D7E9F">
        <w:t>use</w:t>
      </w:r>
      <w:r w:rsidR="007D7E9F" w:rsidRPr="00F7626D">
        <w:t xml:space="preserve"> the following command:</w:t>
      </w:r>
    </w:p>
    <w:p w14:paraId="6DBCF914" w14:textId="77777777" w:rsidR="007D7E9F" w:rsidRPr="00282927" w:rsidRDefault="007D7E9F" w:rsidP="007D7E9F">
      <w:pPr>
        <w:pStyle w:val="NumberedList-Level1"/>
        <w:numPr>
          <w:ilvl w:val="0"/>
          <w:numId w:val="0"/>
        </w:numPr>
        <w:ind w:left="259"/>
        <w:rPr>
          <w:rFonts w:ascii="HPE Simple Light" w:hAnsi="HPE Simple Light"/>
        </w:rPr>
      </w:pPr>
      <w:r w:rsidRPr="00282927">
        <w:rPr>
          <w:rStyle w:val="Hyperlink"/>
          <w:rFonts w:ascii="HPE Simple Light" w:hAnsi="HPE Simple Light"/>
          <w:u w:val="none"/>
        </w:rPr>
        <w:t xml:space="preserve"># </w:t>
      </w:r>
      <w:proofErr w:type="gramStart"/>
      <w:r w:rsidRPr="00282927">
        <w:rPr>
          <w:rStyle w:val="Hyperlink"/>
          <w:rFonts w:ascii="HPE Simple Light" w:hAnsi="HPE Simple Light"/>
          <w:u w:val="none"/>
        </w:rPr>
        <w:t>yum</w:t>
      </w:r>
      <w:proofErr w:type="gramEnd"/>
      <w:r w:rsidRPr="00282927">
        <w:rPr>
          <w:rStyle w:val="Hyperlink"/>
          <w:rFonts w:ascii="HPE Simple Light" w:hAnsi="HPE Simple Light"/>
          <w:u w:val="none"/>
        </w:rPr>
        <w:t xml:space="preserve"> install </w:t>
      </w:r>
      <w:r w:rsidRPr="00F7626D">
        <w:rPr>
          <w:rStyle w:val="Hyperlink"/>
          <w:rFonts w:ascii="HPE Simple Light" w:hAnsi="HPE Simple Light"/>
          <w:u w:val="none"/>
        </w:rPr>
        <w:t>ansible-2.3.2.0-2.el7</w:t>
      </w:r>
    </w:p>
    <w:p w14:paraId="5CEEA092" w14:textId="0B06DE7E" w:rsidR="008E331A" w:rsidRDefault="008E331A" w:rsidP="007D7E9F">
      <w:pPr>
        <w:pStyle w:val="NumberedList-Level1"/>
      </w:pPr>
      <w:r>
        <w:t xml:space="preserve">Make a list of all the hostnames and IPs that will be in your system and update your </w:t>
      </w:r>
      <w:r w:rsidRPr="39D63850">
        <w:rPr>
          <w:rStyle w:val="CodingLanguage"/>
        </w:rPr>
        <w:t>/etc/hosts</w:t>
      </w:r>
      <w:r>
        <w:t xml:space="preserve"> file according</w:t>
      </w:r>
      <w:r w:rsidR="00DD54C2">
        <w:t>ly. This includes your UCP node, DTR node</w:t>
      </w:r>
      <w:r>
        <w:t xml:space="preserve">, worker nodes, NFS server, </w:t>
      </w:r>
      <w:proofErr w:type="gramStart"/>
      <w:r>
        <w:t>logger</w:t>
      </w:r>
      <w:proofErr w:type="gramEnd"/>
      <w:r>
        <w:t xml:space="preserve"> server and load balancers.</w:t>
      </w:r>
    </w:p>
    <w:p w14:paraId="4992F314" w14:textId="77777777" w:rsidR="008E331A" w:rsidRPr="004B2FA7" w:rsidRDefault="008E331A" w:rsidP="008E331A">
      <w:pPr>
        <w:pStyle w:val="NumberedList-Level1"/>
      </w:pPr>
      <w:r>
        <w:t>Install the following packages which are a mandatory requirement for the playbooks to function as expected. (Update pip if requested).</w:t>
      </w:r>
    </w:p>
    <w:p w14:paraId="258431A4" w14:textId="77777777" w:rsidR="008E331A" w:rsidRPr="006740C4" w:rsidRDefault="008E331A" w:rsidP="008E331A">
      <w:pPr>
        <w:pStyle w:val="NumberedList-Level1-2ndparagraph"/>
        <w:rPr>
          <w:rStyle w:val="CodingLanguage"/>
        </w:rPr>
      </w:pPr>
      <w:r w:rsidRPr="39D63850">
        <w:rPr>
          <w:rStyle w:val="CodingLanguage"/>
        </w:rPr>
        <w:t xml:space="preserve"># </w:t>
      </w:r>
      <w:proofErr w:type="gramStart"/>
      <w:r w:rsidRPr="39D63850">
        <w:rPr>
          <w:rStyle w:val="CodingLanguage"/>
        </w:rPr>
        <w:t>yum</w:t>
      </w:r>
      <w:proofErr w:type="gramEnd"/>
      <w:r w:rsidRPr="39D63850">
        <w:rPr>
          <w:rStyle w:val="CodingLanguage"/>
        </w:rPr>
        <w:t xml:space="preserve"> install python-</w:t>
      </w:r>
      <w:proofErr w:type="spellStart"/>
      <w:r w:rsidRPr="39D63850">
        <w:rPr>
          <w:rStyle w:val="CodingLanguage"/>
        </w:rPr>
        <w:t>pyvmomi</w:t>
      </w:r>
      <w:proofErr w:type="spellEnd"/>
      <w:r w:rsidRPr="39D63850">
        <w:rPr>
          <w:rStyle w:val="CodingLanguage"/>
        </w:rPr>
        <w:t xml:space="preserve"> python-</w:t>
      </w:r>
      <w:proofErr w:type="spellStart"/>
      <w:r w:rsidRPr="39D63850">
        <w:rPr>
          <w:rStyle w:val="CodingLanguage"/>
        </w:rPr>
        <w:t>netaddr</w:t>
      </w:r>
      <w:proofErr w:type="spellEnd"/>
      <w:r w:rsidRPr="39D63850">
        <w:rPr>
          <w:rStyle w:val="CodingLanguage"/>
        </w:rPr>
        <w:t xml:space="preserve"> python2-jmespath python-pip </w:t>
      </w:r>
      <w:proofErr w:type="spellStart"/>
      <w:r w:rsidRPr="39D63850">
        <w:rPr>
          <w:rStyle w:val="CodingLanguage"/>
        </w:rPr>
        <w:t>gcc</w:t>
      </w:r>
      <w:proofErr w:type="spellEnd"/>
      <w:r w:rsidRPr="39D63850">
        <w:rPr>
          <w:rStyle w:val="CodingLanguage"/>
        </w:rPr>
        <w:t xml:space="preserve"> python-</w:t>
      </w:r>
      <w:proofErr w:type="spellStart"/>
      <w:r w:rsidRPr="39D63850">
        <w:rPr>
          <w:rStyle w:val="CodingLanguage"/>
        </w:rPr>
        <w:t>devel</w:t>
      </w:r>
      <w:proofErr w:type="spellEnd"/>
      <w:r w:rsidRPr="39D63850">
        <w:rPr>
          <w:rStyle w:val="CodingLanguage"/>
        </w:rPr>
        <w:t xml:space="preserve"> </w:t>
      </w:r>
      <w:proofErr w:type="spellStart"/>
      <w:r w:rsidRPr="39D63850">
        <w:rPr>
          <w:rStyle w:val="CodingLanguage"/>
        </w:rPr>
        <w:t>openssl-devel</w:t>
      </w:r>
      <w:proofErr w:type="spellEnd"/>
      <w:r w:rsidRPr="39D63850">
        <w:rPr>
          <w:rStyle w:val="CodingLanguage"/>
        </w:rPr>
        <w:t xml:space="preserve"> git</w:t>
      </w:r>
    </w:p>
    <w:p w14:paraId="5B711F38" w14:textId="77777777" w:rsidR="008E331A" w:rsidRPr="008A6D37" w:rsidRDefault="008E331A" w:rsidP="008E331A">
      <w:pPr>
        <w:pStyle w:val="NumberedList-Level1-2ndparagraph"/>
        <w:rPr>
          <w:rStyle w:val="CodingLanguage"/>
          <w:color w:val="000000" w:themeColor="text1"/>
        </w:rPr>
      </w:pPr>
      <w:r w:rsidRPr="2F38FAA4">
        <w:rPr>
          <w:rStyle w:val="CodingLanguage"/>
          <w:color w:val="000000" w:themeColor="text1"/>
        </w:rPr>
        <w:t># pip install --upgrade pip</w:t>
      </w:r>
    </w:p>
    <w:p w14:paraId="1DC77B7E" w14:textId="77777777" w:rsidR="008E331A" w:rsidRPr="008A6D37" w:rsidRDefault="008E331A" w:rsidP="008E331A">
      <w:pPr>
        <w:pStyle w:val="NumberedList-Level1-2ndparagraph"/>
        <w:rPr>
          <w:rStyle w:val="CodingLanguage"/>
          <w:color w:val="000000" w:themeColor="text1"/>
        </w:rPr>
      </w:pPr>
      <w:r w:rsidRPr="2F38FAA4">
        <w:rPr>
          <w:rStyle w:val="CodingLanguage"/>
          <w:color w:val="000000" w:themeColor="text1"/>
        </w:rPr>
        <w:t xml:space="preserve"># </w:t>
      </w:r>
      <w:proofErr w:type="gramStart"/>
      <w:r w:rsidRPr="2F38FAA4">
        <w:rPr>
          <w:rStyle w:val="CodingLanguage"/>
          <w:color w:val="000000" w:themeColor="text1"/>
        </w:rPr>
        <w:t>pip</w:t>
      </w:r>
      <w:proofErr w:type="gramEnd"/>
      <w:r w:rsidRPr="2F38FAA4">
        <w:rPr>
          <w:rStyle w:val="CodingLanguage"/>
          <w:color w:val="000000" w:themeColor="text1"/>
        </w:rPr>
        <w:t xml:space="preserve"> install cryptography</w:t>
      </w:r>
    </w:p>
    <w:p w14:paraId="08D94394" w14:textId="77777777" w:rsidR="008E331A" w:rsidRDefault="008E331A" w:rsidP="008E331A">
      <w:pPr>
        <w:pStyle w:val="NumberedList-Level1"/>
        <w:numPr>
          <w:ilvl w:val="0"/>
          <w:numId w:val="0"/>
        </w:numPr>
        <w:ind w:left="259"/>
        <w:rPr>
          <w:rStyle w:val="CodingLanguage"/>
          <w:color w:val="auto"/>
        </w:rPr>
      </w:pPr>
      <w:r>
        <w:rPr>
          <w:rStyle w:val="CodingLanguage"/>
        </w:rPr>
        <w:t xml:space="preserve"># </w:t>
      </w:r>
      <w:proofErr w:type="gramStart"/>
      <w:r w:rsidRPr="000F10F0">
        <w:rPr>
          <w:rStyle w:val="CodingLanguage"/>
        </w:rPr>
        <w:t>pip</w:t>
      </w:r>
      <w:proofErr w:type="gramEnd"/>
      <w:r w:rsidRPr="000F10F0">
        <w:rPr>
          <w:rStyle w:val="CodingLanguage"/>
        </w:rPr>
        <w:t xml:space="preserve"> install </w:t>
      </w:r>
      <w:proofErr w:type="spellStart"/>
      <w:r w:rsidRPr="000F10F0">
        <w:rPr>
          <w:rStyle w:val="CodingLanguage"/>
        </w:rPr>
        <w:t>pysphere</w:t>
      </w:r>
      <w:proofErr w:type="spellEnd"/>
    </w:p>
    <w:p w14:paraId="12023E17" w14:textId="09A8AF1D" w:rsidR="008E331A" w:rsidRDefault="008E331A" w:rsidP="008E331A">
      <w:pPr>
        <w:pStyle w:val="NumberedList-Level1"/>
      </w:pPr>
      <w:r>
        <w:t xml:space="preserve">Copy your SSH public key to </w:t>
      </w:r>
      <w:r w:rsidR="007D7E9F">
        <w:t xml:space="preserve">the VM Template so that, in </w:t>
      </w:r>
      <w:r w:rsidR="009A5826">
        <w:t xml:space="preserve">the </w:t>
      </w:r>
      <w:r>
        <w:t xml:space="preserve">future, your Ansible </w:t>
      </w:r>
      <w:r w:rsidR="00723D3A">
        <w:t>node can SSH without the need for</w:t>
      </w:r>
      <w:r>
        <w:t xml:space="preserve"> a password to all the Virtual Machines created from the VM Template.</w:t>
      </w:r>
    </w:p>
    <w:p w14:paraId="7B14AA1B" w14:textId="77777777" w:rsidR="008E331A" w:rsidRPr="006740C4" w:rsidRDefault="008E331A" w:rsidP="008E331A">
      <w:pPr>
        <w:pStyle w:val="NumberedList-Level1-2ndparagraph"/>
        <w:rPr>
          <w:rStyle w:val="CodingLanguage"/>
        </w:rPr>
      </w:pPr>
      <w:r w:rsidRPr="39D63850">
        <w:rPr>
          <w:rStyle w:val="CodingLanguage"/>
        </w:rPr>
        <w:t># ssh-copy-id root@&lt;</w:t>
      </w:r>
      <w:proofErr w:type="spellStart"/>
      <w:r w:rsidRPr="39D63850">
        <w:rPr>
          <w:rStyle w:val="CodingLanguage"/>
        </w:rPr>
        <w:t>VM_Template</w:t>
      </w:r>
      <w:proofErr w:type="spellEnd"/>
      <w:r w:rsidRPr="39D63850">
        <w:rPr>
          <w:rStyle w:val="CodingLanguage"/>
        </w:rPr>
        <w:t>&gt;</w:t>
      </w:r>
    </w:p>
    <w:p w14:paraId="62CEBF06" w14:textId="0307A35A" w:rsidR="008E331A" w:rsidRDefault="008E331A" w:rsidP="008E331A">
      <w:pPr>
        <w:pStyle w:val="NumberedList-Level1-2ndparagraphLast"/>
      </w:pPr>
      <w:r>
        <w:t>Please note that</w:t>
      </w:r>
      <w:r w:rsidR="0083071F">
        <w:t>,</w:t>
      </w:r>
      <w:r>
        <w:t xml:space="preserve"> in both the Ansible node and the VM Template</w:t>
      </w:r>
      <w:r w:rsidR="0083071F">
        <w:t>,</w:t>
      </w:r>
      <w:r>
        <w:t xml:space="preserve"> you might need to configure the network so </w:t>
      </w:r>
      <w:r w:rsidR="009C47DF">
        <w:t xml:space="preserve">that </w:t>
      </w:r>
      <w:r>
        <w:t>one node can reach the other. Instructions for this step have been omitted since it is a basic step and will vary depending on your environment.</w:t>
      </w:r>
    </w:p>
    <w:p w14:paraId="79106D77" w14:textId="6783445F" w:rsidR="006740C4" w:rsidDel="006A1212" w:rsidRDefault="006740C4" w:rsidP="006740C4">
      <w:pPr>
        <w:pStyle w:val="NumberedList-Level1"/>
        <w:rPr>
          <w:del w:id="215" w:author="McGoldrick, Gabriel" w:date="2017-09-08T12:06:00Z"/>
        </w:rPr>
      </w:pPr>
      <w:del w:id="216" w:author="McGoldrick, Gabriel" w:date="2017-09-08T12:06:00Z">
        <w:r w:rsidRPr="006740C4" w:rsidDel="006A1212">
          <w:delText>Retrieve the latest version of the playbooks using git.</w:delText>
        </w:r>
      </w:del>
    </w:p>
    <w:p w14:paraId="06446E5D" w14:textId="31E2EF84" w:rsidR="006740C4" w:rsidRPr="006740C4" w:rsidDel="006A1212" w:rsidRDefault="006740C4" w:rsidP="00763D19">
      <w:pPr>
        <w:pStyle w:val="NumberedList-Level1-2ndparagraphLast"/>
        <w:rPr>
          <w:del w:id="217" w:author="McGoldrick, Gabriel" w:date="2017-09-08T12:06:00Z"/>
          <w:rStyle w:val="CodingLanguage"/>
        </w:rPr>
      </w:pPr>
      <w:del w:id="218" w:author="McGoldrick, Gabriel" w:date="2017-09-08T12:06:00Z">
        <w:r w:rsidRPr="006740C4" w:rsidDel="006A1212">
          <w:rPr>
            <w:rStyle w:val="CodingLanguage"/>
          </w:rPr>
          <w:delText># git clone https://github.com/ophintor/ansible-docker-ucp.git</w:delText>
        </w:r>
      </w:del>
    </w:p>
    <w:p w14:paraId="0A4A8A47" w14:textId="77777777" w:rsidR="006740C4" w:rsidRDefault="00763D19" w:rsidP="00763D19">
      <w:pPr>
        <w:pStyle w:val="Heading2"/>
      </w:pPr>
      <w:bookmarkStart w:id="219" w:name="_Toc500883887"/>
      <w:r w:rsidRPr="00763D19">
        <w:t>Finalize the template</w:t>
      </w:r>
      <w:bookmarkEnd w:id="219"/>
    </w:p>
    <w:p w14:paraId="68A78AE0" w14:textId="74474B5E" w:rsidR="00763D19" w:rsidRDefault="00763D19" w:rsidP="00763D19">
      <w:pPr>
        <w:pStyle w:val="BodyTextMetricLight10pt"/>
      </w:pPr>
      <w:r w:rsidRPr="00763D19">
        <w:t xml:space="preserve">Now that the VM Template has the public key of the Ansible node, </w:t>
      </w:r>
      <w:r w:rsidR="00625C16">
        <w:t>you need</w:t>
      </w:r>
      <w:r w:rsidRPr="00763D19">
        <w:t xml:space="preserve"> to convert this VM to a VM Template. Perform the following steps in the VM Template to finalize its creation:</w:t>
      </w:r>
    </w:p>
    <w:p w14:paraId="7E879F58" w14:textId="77777777" w:rsidR="00763D19" w:rsidRDefault="00763D19" w:rsidP="00763D19">
      <w:pPr>
        <w:pStyle w:val="NumberedList-Level1"/>
        <w:numPr>
          <w:ilvl w:val="0"/>
          <w:numId w:val="23"/>
        </w:numPr>
      </w:pPr>
      <w:r w:rsidRPr="00763D19">
        <w:t>Clean up the template by running the following commands:</w:t>
      </w:r>
    </w:p>
    <w:p w14:paraId="33F8E95B" w14:textId="77777777" w:rsidR="00763D19" w:rsidRPr="00763D19" w:rsidRDefault="00763D19" w:rsidP="00763D19">
      <w:pPr>
        <w:pStyle w:val="NumberedList-Level1-2ndparagraph"/>
        <w:rPr>
          <w:rStyle w:val="CodingLanguage"/>
        </w:rPr>
      </w:pPr>
      <w:r w:rsidRPr="00763D19">
        <w:rPr>
          <w:rStyle w:val="CodingLanguage"/>
        </w:rPr>
        <w:t xml:space="preserve"># </w:t>
      </w:r>
      <w:proofErr w:type="spellStart"/>
      <w:proofErr w:type="gramStart"/>
      <w:r w:rsidRPr="00763D19">
        <w:rPr>
          <w:rStyle w:val="CodingLanguage"/>
        </w:rPr>
        <w:t>rm</w:t>
      </w:r>
      <w:proofErr w:type="spellEnd"/>
      <w:proofErr w:type="gramEnd"/>
      <w:r w:rsidRPr="00763D19">
        <w:rPr>
          <w:rStyle w:val="CodingLanguage"/>
        </w:rPr>
        <w:t xml:space="preserve"> /etc/ssh/</w:t>
      </w:r>
      <w:proofErr w:type="spellStart"/>
      <w:r w:rsidRPr="00763D19">
        <w:rPr>
          <w:rStyle w:val="CodingLanguage"/>
        </w:rPr>
        <w:t>ssh_host</w:t>
      </w:r>
      <w:proofErr w:type="spellEnd"/>
      <w:r w:rsidRPr="00763D19">
        <w:rPr>
          <w:rStyle w:val="CodingLanguage"/>
        </w:rPr>
        <w:t>_*</w:t>
      </w:r>
    </w:p>
    <w:p w14:paraId="6F1D2198" w14:textId="77777777" w:rsidR="00763D19" w:rsidRDefault="00763D19" w:rsidP="00763D19">
      <w:pPr>
        <w:pStyle w:val="NumberedList-Level1-2ndparagraphLast"/>
        <w:rPr>
          <w:rStyle w:val="CodingLanguage"/>
        </w:rPr>
      </w:pPr>
      <w:r w:rsidRPr="00763D19">
        <w:rPr>
          <w:rStyle w:val="CodingLanguage"/>
        </w:rPr>
        <w:t xml:space="preserve"># </w:t>
      </w:r>
      <w:proofErr w:type="gramStart"/>
      <w:r w:rsidRPr="00763D19">
        <w:rPr>
          <w:rStyle w:val="CodingLanguage"/>
        </w:rPr>
        <w:t>history</w:t>
      </w:r>
      <w:proofErr w:type="gramEnd"/>
      <w:r w:rsidRPr="00763D19">
        <w:rPr>
          <w:rStyle w:val="CodingLanguage"/>
        </w:rPr>
        <w:t xml:space="preserve"> </w:t>
      </w:r>
      <w:r>
        <w:rPr>
          <w:rStyle w:val="CodingLanguage"/>
        </w:rPr>
        <w:t>–</w:t>
      </w:r>
      <w:r w:rsidRPr="00763D19">
        <w:rPr>
          <w:rStyle w:val="CodingLanguage"/>
        </w:rPr>
        <w:t>c</w:t>
      </w:r>
    </w:p>
    <w:p w14:paraId="4B9EC6BE" w14:textId="77777777" w:rsidR="00763D19" w:rsidRDefault="00763D19" w:rsidP="00763D19">
      <w:pPr>
        <w:pStyle w:val="NumberedList-Level1"/>
      </w:pPr>
      <w:r>
        <w:t>Shut down the VM:</w:t>
      </w:r>
    </w:p>
    <w:p w14:paraId="253B510D" w14:textId="77777777" w:rsidR="00763D19" w:rsidRPr="00763D19" w:rsidRDefault="00763D19" w:rsidP="00763D19">
      <w:pPr>
        <w:pStyle w:val="NumberedList-Level1-2ndparagraph"/>
        <w:rPr>
          <w:rStyle w:val="CodingLanguage"/>
        </w:rPr>
      </w:pPr>
      <w:r w:rsidRPr="00763D19">
        <w:rPr>
          <w:rStyle w:val="CodingLanguage"/>
        </w:rPr>
        <w:t xml:space="preserve"># </w:t>
      </w:r>
      <w:proofErr w:type="gramStart"/>
      <w:r w:rsidRPr="00763D19">
        <w:rPr>
          <w:rStyle w:val="CodingLanguage"/>
        </w:rPr>
        <w:t>shutdown</w:t>
      </w:r>
      <w:proofErr w:type="gramEnd"/>
      <w:r w:rsidRPr="00763D19">
        <w:rPr>
          <w:rStyle w:val="CodingLanguage"/>
        </w:rPr>
        <w:t xml:space="preserve"> –h now</w:t>
      </w:r>
    </w:p>
    <w:p w14:paraId="6FA11405" w14:textId="7A31A95D" w:rsidR="00763D19" w:rsidRDefault="00763D19" w:rsidP="00763D19">
      <w:pPr>
        <w:pStyle w:val="NumberedList-Level1"/>
      </w:pPr>
      <w:r w:rsidRPr="00763D19">
        <w:t>Once the Virtual Machine is ready and</w:t>
      </w:r>
      <w:r>
        <w:t xml:space="preserve"> turned off, it is time to convert it to a template as shown in </w:t>
      </w:r>
      <w:r w:rsidR="00E558C2" w:rsidRPr="00625C16">
        <w:fldChar w:fldCharType="begin"/>
      </w:r>
      <w:r w:rsidR="00E558C2" w:rsidRPr="00625C16">
        <w:instrText xml:space="preserve"> REF _Ref491161400 \h </w:instrText>
      </w:r>
      <w:r w:rsidR="00625C16">
        <w:instrText xml:space="preserve"> \* MERGEFORMAT </w:instrText>
      </w:r>
      <w:r w:rsidR="00E558C2" w:rsidRPr="00625C16">
        <w:fldChar w:fldCharType="separate"/>
      </w:r>
      <w:r w:rsidR="00653064" w:rsidRPr="00653064">
        <w:t>Figure 19</w:t>
      </w:r>
      <w:r w:rsidR="00E558C2" w:rsidRPr="00625C16">
        <w:fldChar w:fldCharType="end"/>
      </w:r>
      <w:r w:rsidRPr="00625C16">
        <w:t>:</w:t>
      </w:r>
    </w:p>
    <w:p w14:paraId="1189FBC8" w14:textId="77777777" w:rsidR="00763D19" w:rsidRDefault="00763D19" w:rsidP="00763D19">
      <w:pPr>
        <w:pStyle w:val="FigureAfterspace"/>
      </w:pPr>
      <w:r>
        <w:rPr>
          <w:noProof/>
        </w:rPr>
        <w:lastRenderedPageBreak/>
        <w:drawing>
          <wp:inline distT="0" distB="0" distL="0" distR="0" wp14:anchorId="1CEA5AF1" wp14:editId="4680D535">
            <wp:extent cx="2455879" cy="2181529"/>
            <wp:effectExtent l="19050" t="19050" r="2095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455879" cy="2181529"/>
                    </a:xfrm>
                    <a:prstGeom prst="rect">
                      <a:avLst/>
                    </a:prstGeom>
                    <a:ln w="12700">
                      <a:solidFill>
                        <a:schemeClr val="accent1"/>
                      </a:solidFill>
                    </a:ln>
                  </pic:spPr>
                </pic:pic>
              </a:graphicData>
            </a:graphic>
          </wp:inline>
        </w:drawing>
      </w:r>
    </w:p>
    <w:p w14:paraId="758CD3C9" w14:textId="77777777" w:rsidR="006740C4" w:rsidRDefault="00763D19" w:rsidP="00E558C2">
      <w:pPr>
        <w:pStyle w:val="MISCFigureCaptionHeader8pt"/>
      </w:pPr>
      <w:bookmarkStart w:id="220" w:name="_Ref491161400"/>
      <w:r w:rsidRPr="00E558C2">
        <w:rPr>
          <w:rStyle w:val="MISCFigureCaptionHeaderBold8pt"/>
        </w:rPr>
        <w:t xml:space="preserve">Figure </w:t>
      </w:r>
      <w:r w:rsidRPr="2F38FAA4">
        <w:fldChar w:fldCharType="begin"/>
      </w:r>
      <w:r w:rsidRPr="00E558C2">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19</w:t>
      </w:r>
      <w:r w:rsidRPr="2F38FAA4">
        <w:fldChar w:fldCharType="end"/>
      </w:r>
      <w:bookmarkEnd w:id="220"/>
      <w:r w:rsidRPr="00E558C2">
        <w:rPr>
          <w:rStyle w:val="MISCFigureCaptionHeaderBold8pt"/>
        </w:rPr>
        <w:t>.</w:t>
      </w:r>
      <w:r>
        <w:t xml:space="preserve"> Convert to template</w:t>
      </w:r>
    </w:p>
    <w:p w14:paraId="36A5C5B3" w14:textId="77777777" w:rsidR="00E558C2" w:rsidRDefault="00E558C2" w:rsidP="00E558C2">
      <w:pPr>
        <w:pStyle w:val="BodyTextMetricLight10pt"/>
      </w:pPr>
      <w:r w:rsidRPr="00E558C2">
        <w:t>This completes the creation of the VM Template.</w:t>
      </w:r>
    </w:p>
    <w:p w14:paraId="109E2B4A" w14:textId="77777777" w:rsidR="00E558C2" w:rsidRDefault="00E558C2" w:rsidP="49F9D633">
      <w:pPr>
        <w:pStyle w:val="Heading2"/>
        <w:rPr>
          <w:ins w:id="221" w:author="McGoldrick, Gabriel" w:date="2017-09-08T12:07:00Z"/>
        </w:rPr>
      </w:pPr>
      <w:bookmarkStart w:id="222" w:name="_Toc500883888"/>
      <w:r w:rsidRPr="00E558C2">
        <w:t>Prepare your Ansible configuration</w:t>
      </w:r>
      <w:bookmarkEnd w:id="222"/>
    </w:p>
    <w:p w14:paraId="6F27C58A" w14:textId="17AB11BE" w:rsidR="006A1212" w:rsidRDefault="006A1212">
      <w:pPr>
        <w:pStyle w:val="BodyTextMetricLight10pt"/>
        <w:rPr>
          <w:ins w:id="223" w:author="McGoldrick, Gabriel" w:date="2017-09-08T12:07:00Z"/>
        </w:rPr>
        <w:pPrChange w:id="224" w:author="McGoldrick, Gabriel" w:date="2017-09-08T12:07:00Z">
          <w:pPr>
            <w:pStyle w:val="NumberedList-Level1"/>
          </w:pPr>
        </w:pPrChange>
      </w:pPr>
      <w:ins w:id="225" w:author="McGoldrick, Gabriel" w:date="2017-09-08T12:08:00Z">
        <w:r>
          <w:t>O</w:t>
        </w:r>
        <w:r w:rsidRPr="00E558C2">
          <w:t xml:space="preserve">n the Ansible node, </w:t>
        </w:r>
        <w:r>
          <w:t>r</w:t>
        </w:r>
      </w:ins>
      <w:ins w:id="226" w:author="McGoldrick, Gabriel" w:date="2017-09-08T12:07:00Z">
        <w:r w:rsidRPr="006740C4">
          <w:t>etrieve the latest version of the playbooks using git.</w:t>
        </w:r>
      </w:ins>
    </w:p>
    <w:p w14:paraId="63D2215D" w14:textId="1F343E63" w:rsidR="006A1212" w:rsidRDefault="006A1212">
      <w:pPr>
        <w:pStyle w:val="BodyTextMetricLight10pt"/>
        <w:rPr>
          <w:rStyle w:val="CodingLanguage"/>
          <w:color w:val="000000" w:themeColor="text1"/>
          <w:szCs w:val="24"/>
        </w:rPr>
        <w:pPrChange w:id="227" w:author="Moynihan, Nick" w:date="2017-10-31T04:33:00Z">
          <w:pPr>
            <w:pStyle w:val="NumberedList-Level1-2ndparagraphLast"/>
          </w:pPr>
        </w:pPrChange>
      </w:pPr>
      <w:ins w:id="228" w:author="McGoldrick, Gabriel" w:date="2017-09-08T12:07:00Z">
        <w:r w:rsidRPr="006740C4">
          <w:rPr>
            <w:rStyle w:val="CodingLanguage"/>
          </w:rPr>
          <w:t xml:space="preserve"># </w:t>
        </w:r>
        <w:proofErr w:type="gramStart"/>
        <w:r w:rsidRPr="006740C4">
          <w:rPr>
            <w:rStyle w:val="CodingLanguage"/>
          </w:rPr>
          <w:t>git</w:t>
        </w:r>
        <w:proofErr w:type="gramEnd"/>
        <w:r w:rsidRPr="006740C4">
          <w:rPr>
            <w:rStyle w:val="CodingLanguage"/>
          </w:rPr>
          <w:t xml:space="preserve"> clone </w:t>
        </w:r>
      </w:ins>
      <w:r w:rsidR="00125788" w:rsidRPr="004E546F">
        <w:rPr>
          <w:rStyle w:val="CodingLanguage"/>
        </w:rPr>
        <w:t>https://github.com/HewlettPackard/Docker-SimpliVity</w:t>
      </w:r>
    </w:p>
    <w:p w14:paraId="0FF2300E" w14:textId="2752A54F" w:rsidR="00125788" w:rsidRPr="00282927" w:rsidRDefault="00125788" w:rsidP="00125788">
      <w:pPr>
        <w:pStyle w:val="BodyTextMetricLight10pt"/>
        <w:rPr>
          <w:rStyle w:val="CodingLanguage"/>
        </w:rPr>
      </w:pPr>
      <w:r w:rsidRPr="00274BF0">
        <w:t>Change to the directory which you just cloned</w:t>
      </w:r>
      <w:proofErr w:type="gramStart"/>
      <w:r>
        <w:t>:</w:t>
      </w:r>
      <w:proofErr w:type="gramEnd"/>
      <w:r>
        <w:br/>
      </w:r>
      <w:r w:rsidRPr="00282927">
        <w:rPr>
          <w:rStyle w:val="CodingLanguage"/>
        </w:rPr>
        <w:t># cd ~/Docker-Simpl</w:t>
      </w:r>
      <w:r w:rsidR="009A5826">
        <w:rPr>
          <w:rStyle w:val="CodingLanguage"/>
        </w:rPr>
        <w:t>i</w:t>
      </w:r>
      <w:r w:rsidRPr="00282927">
        <w:rPr>
          <w:rStyle w:val="CodingLanguage"/>
        </w:rPr>
        <w:t>Vity</w:t>
      </w:r>
    </w:p>
    <w:p w14:paraId="592A48D9" w14:textId="6F87FFB0" w:rsidR="00125788" w:rsidRDefault="00125788" w:rsidP="00125788">
      <w:pPr>
        <w:pStyle w:val="BodyTextMetricLight10pt"/>
      </w:pPr>
      <w:r w:rsidRPr="00274BF0">
        <w:t xml:space="preserve">Change to the </w:t>
      </w:r>
      <w:r>
        <w:rPr>
          <w:rStyle w:val="CodingLanguage"/>
        </w:rPr>
        <w:t>dev</w:t>
      </w:r>
      <w:r w:rsidRPr="00274BF0">
        <w:t xml:space="preserve"> directory</w:t>
      </w:r>
      <w:proofErr w:type="gramStart"/>
      <w:r w:rsidR="009A5826">
        <w:t>:</w:t>
      </w:r>
      <w:proofErr w:type="gramEnd"/>
      <w:r>
        <w:br/>
      </w:r>
      <w:r w:rsidRPr="00282927">
        <w:rPr>
          <w:rStyle w:val="CodingLanguage"/>
        </w:rPr>
        <w:t xml:space="preserve"># cd </w:t>
      </w:r>
      <w:r>
        <w:rPr>
          <w:rStyle w:val="CodingLanguage"/>
        </w:rPr>
        <w:t>dev</w:t>
      </w:r>
    </w:p>
    <w:p w14:paraId="46052110" w14:textId="77777777" w:rsidR="00125788" w:rsidRDefault="00125788" w:rsidP="00125788">
      <w:pPr>
        <w:pStyle w:val="MISCNote-Ruleabove"/>
      </w:pPr>
      <w:r>
        <w:t>Note</w:t>
      </w:r>
    </w:p>
    <w:p w14:paraId="4DD23515" w14:textId="69D047C1" w:rsidR="00125788" w:rsidRPr="00D85B58" w:rsidRDefault="00125788" w:rsidP="00125788">
      <w:pPr>
        <w:pStyle w:val="MISCNote-Rulebelow"/>
        <w:rPr>
          <w:rStyle w:val="CodingLanguage"/>
          <w:rFonts w:ascii="MetricHPE Light" w:hAnsi="MetricHPE Light"/>
        </w:rPr>
      </w:pPr>
      <w:r>
        <w:t>File names are relative to the</w:t>
      </w:r>
      <w:r w:rsidRPr="00274BF0">
        <w:t xml:space="preserve"> </w:t>
      </w:r>
      <w:r>
        <w:rPr>
          <w:rStyle w:val="CodingLanguage"/>
        </w:rPr>
        <w:t>dev</w:t>
      </w:r>
      <w:r w:rsidRPr="00274BF0">
        <w:t xml:space="preserve"> directory. For example </w:t>
      </w:r>
      <w:proofErr w:type="spellStart"/>
      <w:r w:rsidRPr="00282927">
        <w:rPr>
          <w:rStyle w:val="CodingLanguage"/>
        </w:rPr>
        <w:t>vm_hosts</w:t>
      </w:r>
      <w:proofErr w:type="spellEnd"/>
      <w:r w:rsidRPr="00274BF0">
        <w:t xml:space="preserve"> is located in </w:t>
      </w:r>
      <w:r w:rsidRPr="00282927">
        <w:rPr>
          <w:rStyle w:val="CodingLanguage"/>
        </w:rPr>
        <w:t>~/Docker-SimpliVity/</w:t>
      </w:r>
      <w:r>
        <w:rPr>
          <w:rStyle w:val="CodingLanguage"/>
        </w:rPr>
        <w:t>dev</w:t>
      </w:r>
      <w:r w:rsidRPr="00274BF0">
        <w:t xml:space="preserve"> and </w:t>
      </w:r>
      <w:proofErr w:type="spellStart"/>
      <w:r w:rsidRPr="00282927">
        <w:rPr>
          <w:rStyle w:val="CodingLanguage"/>
        </w:rPr>
        <w:t>group_vars</w:t>
      </w:r>
      <w:proofErr w:type="spellEnd"/>
      <w:r w:rsidRPr="00282927">
        <w:rPr>
          <w:rStyle w:val="CodingLanguage"/>
        </w:rPr>
        <w:t>/</w:t>
      </w:r>
      <w:proofErr w:type="spellStart"/>
      <w:r w:rsidRPr="00282927">
        <w:rPr>
          <w:rStyle w:val="CodingLanguage"/>
        </w:rPr>
        <w:t>vars</w:t>
      </w:r>
      <w:proofErr w:type="spellEnd"/>
      <w:r w:rsidRPr="00274BF0">
        <w:t xml:space="preserve"> </w:t>
      </w:r>
      <w:r>
        <w:t>relates to</w:t>
      </w:r>
      <w:r w:rsidRPr="00274BF0">
        <w:t xml:space="preserve"> </w:t>
      </w:r>
      <w:r w:rsidRPr="00282927">
        <w:rPr>
          <w:rStyle w:val="CodingLanguage"/>
        </w:rPr>
        <w:t>~/Docker-SimpliVity/</w:t>
      </w:r>
      <w:r>
        <w:rPr>
          <w:rStyle w:val="CodingLanguage"/>
        </w:rPr>
        <w:t>dev</w:t>
      </w:r>
      <w:r w:rsidRPr="00282927">
        <w:rPr>
          <w:rStyle w:val="CodingLanguage"/>
        </w:rPr>
        <w:t>/</w:t>
      </w:r>
      <w:proofErr w:type="spellStart"/>
      <w:r w:rsidRPr="00282927">
        <w:rPr>
          <w:rStyle w:val="CodingLanguage"/>
        </w:rPr>
        <w:t>groups_vars</w:t>
      </w:r>
      <w:proofErr w:type="spellEnd"/>
      <w:r w:rsidRPr="00282927">
        <w:rPr>
          <w:rStyle w:val="CodingLanguage"/>
        </w:rPr>
        <w:t>/vars</w:t>
      </w:r>
      <w:r>
        <w:t>.</w:t>
      </w:r>
    </w:p>
    <w:p w14:paraId="2B3ABE80" w14:textId="4BA9F59E" w:rsidR="006A1212" w:rsidRPr="00F167ED" w:rsidDel="006A1212" w:rsidRDefault="006A1212">
      <w:pPr>
        <w:rPr>
          <w:del w:id="229" w:author="McGoldrick, Gabriel" w:date="2017-09-08T12:07:00Z"/>
        </w:rPr>
        <w:pPrChange w:id="230" w:author="McGoldrick, Gabriel" w:date="2017-09-08T12:07:00Z">
          <w:pPr>
            <w:pStyle w:val="Heading2"/>
          </w:pPr>
        </w:pPrChange>
      </w:pPr>
    </w:p>
    <w:p w14:paraId="1EEF5F65" w14:textId="50E0CF41" w:rsidR="00E558C2" w:rsidRDefault="00E558C2" w:rsidP="00E558C2">
      <w:pPr>
        <w:pStyle w:val="BodyTextMetricLight10pt"/>
      </w:pPr>
      <w:del w:id="231" w:author="McGoldrick, Gabriel" w:date="2017-09-08T12:08:00Z">
        <w:r w:rsidRPr="00E558C2" w:rsidDel="006A1212">
          <w:delText xml:space="preserve">In the Ansible node, </w:delText>
        </w:r>
      </w:del>
      <w:ins w:id="232" w:author="McGoldrick, Gabriel" w:date="2017-09-08T12:08:00Z">
        <w:r w:rsidR="006A1212">
          <w:t>You</w:t>
        </w:r>
      </w:ins>
      <w:r w:rsidR="009B7F6C" w:rsidRPr="00E558C2">
        <w:t xml:space="preserve"> now </w:t>
      </w:r>
      <w:del w:id="233" w:author="McGoldrick, Gabriel" w:date="2017-09-08T12:08:00Z">
        <w:r w:rsidRPr="00E558C2" w:rsidDel="006A1212">
          <w:delText>we</w:delText>
        </w:r>
      </w:del>
      <w:r w:rsidRPr="00E558C2">
        <w:t xml:space="preserve">need to prepare the configuration to match your own environment, prior to deploying Docker EE and the rest of the nodes. To do so, </w:t>
      </w:r>
      <w:ins w:id="234" w:author="McGoldrick, Gabriel" w:date="2017-09-08T12:08:00Z">
        <w:r w:rsidR="006A1212">
          <w:t>you</w:t>
        </w:r>
      </w:ins>
      <w:del w:id="235" w:author="McGoldrick, Gabriel" w:date="2017-09-08T12:08:00Z">
        <w:r w:rsidRPr="00E558C2" w:rsidDel="006A1212">
          <w:delText>we</w:delText>
        </w:r>
      </w:del>
      <w:r w:rsidRPr="00E558C2">
        <w:t xml:space="preserve"> will need to edit and modify three different files:</w:t>
      </w:r>
    </w:p>
    <w:p w14:paraId="602B714B" w14:textId="77777777" w:rsidR="008204B2" w:rsidRDefault="008204B2" w:rsidP="2B3250BB">
      <w:pPr>
        <w:pStyle w:val="BulletLevel1"/>
      </w:pPr>
      <w:proofErr w:type="spellStart"/>
      <w:r w:rsidRPr="008204B2">
        <w:rPr>
          <w:rStyle w:val="CodingLanguage"/>
        </w:rPr>
        <w:t>vm_hosts</w:t>
      </w:r>
      <w:proofErr w:type="spellEnd"/>
      <w:r>
        <w:t xml:space="preserve"> (the inventory file)</w:t>
      </w:r>
    </w:p>
    <w:p w14:paraId="7DA62EA6" w14:textId="77777777" w:rsidR="008204B2" w:rsidRDefault="008204B2" w:rsidP="2B3250BB">
      <w:pPr>
        <w:pStyle w:val="BulletLevel1"/>
      </w:pPr>
      <w:proofErr w:type="spellStart"/>
      <w:r w:rsidRPr="008204B2">
        <w:rPr>
          <w:rStyle w:val="CodingLanguage"/>
        </w:rPr>
        <w:t>group_vars</w:t>
      </w:r>
      <w:proofErr w:type="spellEnd"/>
      <w:r w:rsidRPr="008204B2">
        <w:rPr>
          <w:rStyle w:val="CodingLanguage"/>
        </w:rPr>
        <w:t>/</w:t>
      </w:r>
      <w:proofErr w:type="spellStart"/>
      <w:r w:rsidRPr="008204B2">
        <w:rPr>
          <w:rStyle w:val="CodingLanguage"/>
        </w:rPr>
        <w:t>vars</w:t>
      </w:r>
      <w:proofErr w:type="spellEnd"/>
      <w:r>
        <w:t xml:space="preserve"> (t</w:t>
      </w:r>
      <w:r w:rsidRPr="008204B2">
        <w:t>he group variables</w:t>
      </w:r>
      <w:r>
        <w:t xml:space="preserve"> file)</w:t>
      </w:r>
    </w:p>
    <w:p w14:paraId="6B587F6D" w14:textId="77777777" w:rsidR="008204B2" w:rsidRDefault="008204B2" w:rsidP="2B3250BB">
      <w:pPr>
        <w:pStyle w:val="BulletLevel1LastBeforeBodycopy"/>
      </w:pPr>
      <w:proofErr w:type="spellStart"/>
      <w:r w:rsidRPr="008204B2">
        <w:rPr>
          <w:rStyle w:val="CodingLanguage"/>
        </w:rPr>
        <w:t>group_vars</w:t>
      </w:r>
      <w:proofErr w:type="spellEnd"/>
      <w:r w:rsidRPr="008204B2">
        <w:rPr>
          <w:rStyle w:val="CodingLanguage"/>
        </w:rPr>
        <w:t>/vault</w:t>
      </w:r>
      <w:r>
        <w:t xml:space="preserve"> (t</w:t>
      </w:r>
      <w:r w:rsidRPr="008204B2">
        <w:t>he encrypted group variable</w:t>
      </w:r>
      <w:r>
        <w:t xml:space="preserve"> file)</w:t>
      </w:r>
    </w:p>
    <w:p w14:paraId="50599A79" w14:textId="77777777" w:rsidR="009B7F6C" w:rsidRDefault="009B7F6C" w:rsidP="009B7F6C">
      <w:pPr>
        <w:pStyle w:val="BodyTextMetricLight10pt"/>
      </w:pPr>
      <w:r w:rsidRPr="00274BF0">
        <w:t>You should work from the root account for the configuration steps and later when you run the playbooks</w:t>
      </w:r>
      <w:r>
        <w:t>.</w:t>
      </w:r>
    </w:p>
    <w:p w14:paraId="3D1D72CE" w14:textId="77777777" w:rsidR="008204B2" w:rsidRDefault="008204B2" w:rsidP="008204B2">
      <w:pPr>
        <w:pStyle w:val="Heading2"/>
      </w:pPr>
      <w:bookmarkStart w:id="236" w:name="_Ref500789674"/>
      <w:bookmarkStart w:id="237" w:name="_Toc500883889"/>
      <w:r w:rsidRPr="008204B2">
        <w:t>Editing the inventory</w:t>
      </w:r>
      <w:bookmarkEnd w:id="236"/>
      <w:bookmarkEnd w:id="237"/>
    </w:p>
    <w:p w14:paraId="5173B926" w14:textId="335AF8A7" w:rsidR="00CF2688" w:rsidRDefault="00CF2688" w:rsidP="00CF2688">
      <w:pPr>
        <w:pStyle w:val="BodyTextMetricLight10pt"/>
      </w:pPr>
      <w:r w:rsidRPr="00274BF0">
        <w:t xml:space="preserve">The inventory is the file named </w:t>
      </w:r>
      <w:proofErr w:type="spellStart"/>
      <w:r w:rsidRPr="00282927">
        <w:rPr>
          <w:rStyle w:val="CodingLanguage"/>
        </w:rPr>
        <w:t>vm_hosts</w:t>
      </w:r>
      <w:proofErr w:type="spellEnd"/>
      <w:r w:rsidRPr="00274BF0">
        <w:t xml:space="preserve"> </w:t>
      </w:r>
      <w:r>
        <w:t xml:space="preserve">in the </w:t>
      </w:r>
      <w:r w:rsidRPr="00282927">
        <w:rPr>
          <w:rStyle w:val="CodingLanguage"/>
        </w:rPr>
        <w:t>~Docker-SimpliVity/</w:t>
      </w:r>
      <w:r>
        <w:rPr>
          <w:rStyle w:val="CodingLanguage"/>
        </w:rPr>
        <w:t>dev</w:t>
      </w:r>
      <w:r>
        <w:t xml:space="preserve"> directory. </w:t>
      </w:r>
      <w:r w:rsidRPr="008C24A1">
        <w:t>You need to edit this file to describe the configuration you want to deploy.</w:t>
      </w:r>
    </w:p>
    <w:p w14:paraId="401C8773" w14:textId="7B0E7E2C" w:rsidR="008204B2" w:rsidRDefault="008204B2" w:rsidP="008204B2">
      <w:pPr>
        <w:pStyle w:val="BodyTextMetricLight10pt"/>
      </w:pPr>
      <w:r w:rsidRPr="008204B2">
        <w:lastRenderedPageBreak/>
        <w:t xml:space="preserve">The nodes inside the inventory are organized in groups. The groups are defined by brackets and </w:t>
      </w:r>
      <w:r w:rsidR="00CF2688">
        <w:t>the</w:t>
      </w:r>
      <w:r w:rsidRPr="008204B2">
        <w:t xml:space="preserve"> </w:t>
      </w:r>
      <w:r w:rsidR="00C33B5E">
        <w:t xml:space="preserve">group </w:t>
      </w:r>
      <w:r w:rsidRPr="008204B2">
        <w:t xml:space="preserve">names are static so they must not be changed. </w:t>
      </w:r>
      <w:r w:rsidR="00C33B5E">
        <w:t xml:space="preserve">All other information, </w:t>
      </w:r>
      <w:r w:rsidR="00EA7CA6">
        <w:t>including hostname</w:t>
      </w:r>
      <w:r w:rsidR="00C33B5E">
        <w:t>s, specifications, IP addresses, etc.,</w:t>
      </w:r>
      <w:r w:rsidR="00EA7CA6">
        <w:t xml:space="preserve"> should be edited to match your requirements. </w:t>
      </w:r>
      <w:r w:rsidRPr="008204B2">
        <w:t>The groups are as follows</w:t>
      </w:r>
      <w:r>
        <w:t>:</w:t>
      </w:r>
    </w:p>
    <w:p w14:paraId="21851947" w14:textId="77777777" w:rsidR="008204B2" w:rsidRDefault="008204B2" w:rsidP="2B3250BB">
      <w:pPr>
        <w:pStyle w:val="BulletLevel1"/>
      </w:pPr>
      <w:r w:rsidRPr="2B3250BB">
        <w:t>[</w:t>
      </w:r>
      <w:proofErr w:type="spellStart"/>
      <w:r w:rsidRPr="008204B2">
        <w:rPr>
          <w:rStyle w:val="CodingLanguage"/>
        </w:rPr>
        <w:t>ucp_main</w:t>
      </w:r>
      <w:proofErr w:type="spellEnd"/>
      <w:r w:rsidRPr="008204B2">
        <w:t>]: A group containing one single node which will be the main UCP node and swarm leader. Do not add more than one node under this group.</w:t>
      </w:r>
    </w:p>
    <w:p w14:paraId="0A276BBF" w14:textId="3E257D91" w:rsidR="008204B2" w:rsidRDefault="008204B2" w:rsidP="2B3250BB">
      <w:pPr>
        <w:pStyle w:val="BulletLevel1"/>
      </w:pPr>
      <w:r w:rsidRPr="2B3250BB">
        <w:t>[</w:t>
      </w:r>
      <w:proofErr w:type="spellStart"/>
      <w:proofErr w:type="gramStart"/>
      <w:r w:rsidRPr="008204B2">
        <w:rPr>
          <w:rStyle w:val="CodingLanguage"/>
        </w:rPr>
        <w:t>ucp</w:t>
      </w:r>
      <w:proofErr w:type="spellEnd"/>
      <w:proofErr w:type="gramEnd"/>
      <w:r w:rsidRPr="008204B2">
        <w:t xml:space="preserve">]: A group containing all the UCP nodes, including the main UCP node. </w:t>
      </w:r>
      <w:r w:rsidR="00DD54C2">
        <w:t>For the Dev edition, you will only have the main node.</w:t>
      </w:r>
    </w:p>
    <w:p w14:paraId="255D45A5" w14:textId="77777777" w:rsidR="008204B2" w:rsidRDefault="008204B2" w:rsidP="2B3250BB">
      <w:pPr>
        <w:pStyle w:val="BulletLevel1"/>
      </w:pPr>
      <w:r w:rsidRPr="2B3250BB">
        <w:t>[</w:t>
      </w:r>
      <w:proofErr w:type="spellStart"/>
      <w:r w:rsidRPr="008204B2">
        <w:rPr>
          <w:rStyle w:val="CodingLanguage"/>
        </w:rPr>
        <w:t>dtr_main</w:t>
      </w:r>
      <w:proofErr w:type="spellEnd"/>
      <w:r w:rsidRPr="008204B2">
        <w:t>]: A group containing one single node which will be the first DTR node to be installed. Do not add more than one node under this group.</w:t>
      </w:r>
    </w:p>
    <w:p w14:paraId="06459AD2" w14:textId="20E3532E" w:rsidR="008204B2" w:rsidRDefault="008204B2" w:rsidP="2B3250BB">
      <w:pPr>
        <w:pStyle w:val="BulletLevel1"/>
      </w:pPr>
      <w:r w:rsidRPr="2B3250BB">
        <w:t>[</w:t>
      </w:r>
      <w:proofErr w:type="spellStart"/>
      <w:proofErr w:type="gramStart"/>
      <w:r w:rsidRPr="008204B2">
        <w:rPr>
          <w:rStyle w:val="CodingLanguage"/>
        </w:rPr>
        <w:t>dtr</w:t>
      </w:r>
      <w:proofErr w:type="spellEnd"/>
      <w:proofErr w:type="gramEnd"/>
      <w:r w:rsidRPr="008204B2">
        <w:t xml:space="preserve">]: A group containing all the DTR nodes, including the main DTR node. </w:t>
      </w:r>
      <w:r w:rsidR="00DD54C2">
        <w:t>For the Dev edition, you will only have the main node.</w:t>
      </w:r>
    </w:p>
    <w:p w14:paraId="37510F87" w14:textId="7CF13B46" w:rsidR="008204B2" w:rsidRDefault="008204B2" w:rsidP="4A03D265">
      <w:pPr>
        <w:pStyle w:val="BulletLevel1"/>
      </w:pPr>
      <w:r w:rsidRPr="4A03D265">
        <w:t>[</w:t>
      </w:r>
      <w:proofErr w:type="gramStart"/>
      <w:r w:rsidRPr="008204B2">
        <w:rPr>
          <w:rStyle w:val="CodingLanguage"/>
        </w:rPr>
        <w:t>worker</w:t>
      </w:r>
      <w:proofErr w:type="gramEnd"/>
      <w:r w:rsidRPr="008204B2">
        <w:t xml:space="preserve">]: </w:t>
      </w:r>
      <w:r w:rsidR="00DD54C2">
        <w:t>A group containing all the worker nodes.</w:t>
      </w:r>
      <w:r w:rsidRPr="008204B2">
        <w:t xml:space="preserve"> </w:t>
      </w:r>
      <w:r w:rsidR="00DD54C2">
        <w:t>For the Dev edition, yo</w:t>
      </w:r>
      <w:r w:rsidR="001D390E">
        <w:t xml:space="preserve">u will have two nodes </w:t>
      </w:r>
      <w:r w:rsidRPr="008204B2">
        <w:t>under this group.</w:t>
      </w:r>
    </w:p>
    <w:p w14:paraId="0414248A" w14:textId="3120FF01" w:rsidR="00052FBB" w:rsidRDefault="00052FBB" w:rsidP="00052FBB">
      <w:pPr>
        <w:pStyle w:val="BulletLevel1"/>
      </w:pPr>
      <w:r>
        <w:t>[</w:t>
      </w:r>
      <w:proofErr w:type="spellStart"/>
      <w:proofErr w:type="gramStart"/>
      <w:r w:rsidRPr="000C3653">
        <w:rPr>
          <w:rStyle w:val="CodingLanguage"/>
        </w:rPr>
        <w:t>cloudbees</w:t>
      </w:r>
      <w:proofErr w:type="spellEnd"/>
      <w:proofErr w:type="gramEnd"/>
      <w:r>
        <w:t>]: A group containing the single node for CloudBees.</w:t>
      </w:r>
    </w:p>
    <w:p w14:paraId="3170029D" w14:textId="1738AC50" w:rsidR="00052FBB" w:rsidRDefault="00052FBB" w:rsidP="00052FBB">
      <w:pPr>
        <w:pStyle w:val="BulletLevel1"/>
      </w:pPr>
      <w:r>
        <w:t>[</w:t>
      </w:r>
      <w:proofErr w:type="spellStart"/>
      <w:r w:rsidRPr="000C3653">
        <w:rPr>
          <w:rStyle w:val="CodingLanguage"/>
        </w:rPr>
        <w:t>playwithdocker</w:t>
      </w:r>
      <w:proofErr w:type="spellEnd"/>
      <w:r>
        <w:t>]: A group containing the single node for Play with Docker</w:t>
      </w:r>
    </w:p>
    <w:p w14:paraId="3BCD9273" w14:textId="00E949E8" w:rsidR="008204B2" w:rsidRDefault="008204B2" w:rsidP="2B3250BB">
      <w:pPr>
        <w:pStyle w:val="BulletLevel1"/>
      </w:pPr>
      <w:r w:rsidRPr="2B3250BB">
        <w:t>[</w:t>
      </w:r>
      <w:proofErr w:type="spellStart"/>
      <w:r w:rsidRPr="008204B2">
        <w:rPr>
          <w:rStyle w:val="CodingLanguage"/>
        </w:rPr>
        <w:t>ucp_lb</w:t>
      </w:r>
      <w:proofErr w:type="spellEnd"/>
      <w:r w:rsidRPr="008204B2">
        <w:t>]: A group containing one single node which will be the</w:t>
      </w:r>
      <w:r w:rsidR="000C3653">
        <w:t xml:space="preserve"> load balancer for the UCP node</w:t>
      </w:r>
      <w:r w:rsidRPr="008204B2">
        <w:t>. Do not add more than one node under this group.</w:t>
      </w:r>
    </w:p>
    <w:p w14:paraId="5878088A" w14:textId="26E7D30F" w:rsidR="008204B2" w:rsidRDefault="008204B2" w:rsidP="2B3250BB">
      <w:pPr>
        <w:pStyle w:val="BulletLevel1"/>
      </w:pPr>
      <w:r w:rsidRPr="2B3250BB">
        <w:t>[</w:t>
      </w:r>
      <w:r w:rsidRPr="008204B2">
        <w:rPr>
          <w:rStyle w:val="CodingLanguage"/>
        </w:rPr>
        <w:t>dtr_lb</w:t>
      </w:r>
      <w:r w:rsidRPr="008204B2">
        <w:t>]: A group containing one single node which will be the load balancer for the</w:t>
      </w:r>
      <w:r w:rsidR="000C3653">
        <w:t xml:space="preserve"> DTR node</w:t>
      </w:r>
      <w:r w:rsidRPr="008204B2">
        <w:t>. Do not add more than one node under this group.</w:t>
      </w:r>
    </w:p>
    <w:p w14:paraId="0FEC69E8" w14:textId="77777777" w:rsidR="008204B2" w:rsidRDefault="008204B2" w:rsidP="2B3250BB">
      <w:pPr>
        <w:pStyle w:val="BulletLevel1"/>
      </w:pPr>
      <w:r w:rsidRPr="2B3250BB">
        <w:t>[</w:t>
      </w:r>
      <w:proofErr w:type="spellStart"/>
      <w:r w:rsidRPr="008204B2">
        <w:rPr>
          <w:rStyle w:val="CodingLanguage"/>
        </w:rPr>
        <w:t>worker_lb</w:t>
      </w:r>
      <w:proofErr w:type="spellEnd"/>
      <w:r w:rsidRPr="008204B2">
        <w:t>]: A group containing one single node which will be the load balancer for the worker nodes. Do not add more than one node under this group.</w:t>
      </w:r>
    </w:p>
    <w:p w14:paraId="7BA79F9A" w14:textId="2C5113BA" w:rsidR="008204B2" w:rsidRDefault="008204B2" w:rsidP="2B3250BB">
      <w:pPr>
        <w:pStyle w:val="BulletLevel1"/>
      </w:pPr>
      <w:r w:rsidRPr="2B3250BB">
        <w:t>[</w:t>
      </w:r>
      <w:proofErr w:type="spellStart"/>
      <w:proofErr w:type="gramStart"/>
      <w:r w:rsidRPr="008204B2">
        <w:rPr>
          <w:rStyle w:val="CodingLanguage"/>
        </w:rPr>
        <w:t>lbs</w:t>
      </w:r>
      <w:proofErr w:type="spellEnd"/>
      <w:proofErr w:type="gramEnd"/>
      <w:r w:rsidRPr="008204B2">
        <w:t>]: A group containing all the load balance</w:t>
      </w:r>
      <w:r w:rsidR="00EA7CA6">
        <w:t>r</w:t>
      </w:r>
      <w:r w:rsidRPr="008204B2">
        <w:t>s. This group will have 3 nodes, also defined in the three groups above.</w:t>
      </w:r>
    </w:p>
    <w:p w14:paraId="68A2CB3B" w14:textId="77777777" w:rsidR="008204B2" w:rsidRDefault="008204B2" w:rsidP="2B3250BB">
      <w:pPr>
        <w:pStyle w:val="BulletLevel1"/>
      </w:pPr>
      <w:r w:rsidRPr="2B3250BB">
        <w:t>[</w:t>
      </w:r>
      <w:proofErr w:type="gramStart"/>
      <w:r w:rsidRPr="008204B2">
        <w:rPr>
          <w:rStyle w:val="CodingLanguage"/>
        </w:rPr>
        <w:t>nfs</w:t>
      </w:r>
      <w:proofErr w:type="gramEnd"/>
      <w:r w:rsidRPr="008204B2">
        <w:t>]: A group containing one single node which will be the NFS node. Do not add more than one node under this group.</w:t>
      </w:r>
    </w:p>
    <w:p w14:paraId="485B930A" w14:textId="77777777" w:rsidR="008204B2" w:rsidRDefault="008204B2" w:rsidP="008204B2">
      <w:pPr>
        <w:pStyle w:val="BulletLevel1"/>
      </w:pPr>
      <w:r w:rsidRPr="008204B2">
        <w:t>[</w:t>
      </w:r>
      <w:proofErr w:type="gramStart"/>
      <w:r w:rsidRPr="008204B2">
        <w:rPr>
          <w:rStyle w:val="CodingLanguage"/>
        </w:rPr>
        <w:t>logger</w:t>
      </w:r>
      <w:proofErr w:type="gramEnd"/>
      <w:r w:rsidRPr="008204B2">
        <w:t>]: A group containing one single node which will be the logger node. Do not add more than one node under this group.</w:t>
      </w:r>
    </w:p>
    <w:p w14:paraId="563850C5" w14:textId="20279C68" w:rsidR="00396160" w:rsidRDefault="00396160" w:rsidP="00396160">
      <w:pPr>
        <w:pStyle w:val="BulletLevel1"/>
      </w:pPr>
      <w:r>
        <w:t>[</w:t>
      </w:r>
      <w:proofErr w:type="gramStart"/>
      <w:r w:rsidRPr="00396160">
        <w:rPr>
          <w:rStyle w:val="CodingLanguage"/>
        </w:rPr>
        <w:t>elk</w:t>
      </w:r>
      <w:proofErr w:type="gramEnd"/>
      <w:r>
        <w:t xml:space="preserve">]: </w:t>
      </w:r>
      <w:r w:rsidRPr="008204B2">
        <w:t xml:space="preserve">A group containing one single node which will be the </w:t>
      </w:r>
      <w:r>
        <w:t>ELK</w:t>
      </w:r>
      <w:r w:rsidRPr="008204B2">
        <w:t xml:space="preserve"> node. Do not add more than one node under this group.</w:t>
      </w:r>
    </w:p>
    <w:p w14:paraId="7C24C317" w14:textId="77777777" w:rsidR="008204B2" w:rsidRPr="008204B2" w:rsidRDefault="008204B2" w:rsidP="00130A9F">
      <w:pPr>
        <w:pStyle w:val="BulletLevel1LastBeforeBodycopy"/>
      </w:pPr>
      <w:r w:rsidRPr="008204B2">
        <w:t>[</w:t>
      </w:r>
      <w:proofErr w:type="gramStart"/>
      <w:r w:rsidRPr="008204B2">
        <w:rPr>
          <w:rStyle w:val="CodingLanguage"/>
        </w:rPr>
        <w:t>local</w:t>
      </w:r>
      <w:proofErr w:type="gramEnd"/>
      <w:r w:rsidRPr="008204B2">
        <w:t>]: A group containing the local Ansible host. It contains an entry that should not be modified.</w:t>
      </w:r>
    </w:p>
    <w:p w14:paraId="295D4F1B" w14:textId="17826CA3" w:rsidR="00E558C2" w:rsidRDefault="00130A9F" w:rsidP="00130A9F">
      <w:pPr>
        <w:pStyle w:val="BodyTextMetricLight10pt"/>
      </w:pPr>
      <w:r w:rsidRPr="00130A9F">
        <w:t xml:space="preserve">There are also a </w:t>
      </w:r>
      <w:r w:rsidR="00002F63">
        <w:t>number of</w:t>
      </w:r>
      <w:r w:rsidRPr="00130A9F">
        <w:t xml:space="preserve"> special groups:</w:t>
      </w:r>
    </w:p>
    <w:p w14:paraId="7BB07B1F" w14:textId="77777777" w:rsidR="00130A9F" w:rsidRDefault="00130A9F" w:rsidP="2B3250BB">
      <w:pPr>
        <w:pStyle w:val="BulletLevel1"/>
      </w:pPr>
      <w:r w:rsidRPr="2B3250BB">
        <w:t>[</w:t>
      </w:r>
      <w:proofErr w:type="spellStart"/>
      <w:proofErr w:type="gramStart"/>
      <w:r w:rsidRPr="00130A9F">
        <w:rPr>
          <w:rStyle w:val="CodingLanguage"/>
        </w:rPr>
        <w:t>docker:</w:t>
      </w:r>
      <w:proofErr w:type="gramEnd"/>
      <w:r w:rsidRPr="00130A9F">
        <w:rPr>
          <w:rStyle w:val="CodingLanguage"/>
        </w:rPr>
        <w:t>children</w:t>
      </w:r>
      <w:proofErr w:type="spellEnd"/>
      <w:r w:rsidRPr="00130A9F">
        <w:t>]: A group of groups including all the nodes where Docker will be installed.</w:t>
      </w:r>
    </w:p>
    <w:p w14:paraId="3C705CEE" w14:textId="77777777" w:rsidR="00130A9F" w:rsidRDefault="00130A9F" w:rsidP="2B3250BB">
      <w:pPr>
        <w:pStyle w:val="BulletLevel1LastBeforeBodycopy"/>
      </w:pPr>
      <w:r w:rsidRPr="2B3250BB">
        <w:t>[</w:t>
      </w:r>
      <w:proofErr w:type="spellStart"/>
      <w:proofErr w:type="gramStart"/>
      <w:r w:rsidRPr="00130A9F">
        <w:rPr>
          <w:rStyle w:val="CodingLanguage"/>
        </w:rPr>
        <w:t>vms:</w:t>
      </w:r>
      <w:proofErr w:type="gramEnd"/>
      <w:r w:rsidRPr="00130A9F">
        <w:rPr>
          <w:rStyle w:val="CodingLanguage"/>
        </w:rPr>
        <w:t>children</w:t>
      </w:r>
      <w:proofErr w:type="spellEnd"/>
      <w:r w:rsidRPr="00130A9F">
        <w:t>]: A group of groups including all the Virtual Machines involved apart from the local host.</w:t>
      </w:r>
    </w:p>
    <w:p w14:paraId="3DA9FC4A" w14:textId="77777777" w:rsidR="006740C4" w:rsidRDefault="00130A9F" w:rsidP="00130A9F">
      <w:pPr>
        <w:pStyle w:val="BodyTextMetricLight10pt"/>
      </w:pPr>
      <w:r w:rsidRPr="00130A9F">
        <w:t>Finally, you will find some variables defined for each group:</w:t>
      </w:r>
    </w:p>
    <w:p w14:paraId="348AC7EA" w14:textId="77777777" w:rsidR="00CF2688" w:rsidRDefault="00CF2688" w:rsidP="00CF2688">
      <w:pPr>
        <w:pStyle w:val="BulletLevel1"/>
      </w:pPr>
      <w:r>
        <w:t>[</w:t>
      </w:r>
      <w:proofErr w:type="spellStart"/>
      <w:proofErr w:type="gramStart"/>
      <w:r>
        <w:t>vms:</w:t>
      </w:r>
      <w:proofErr w:type="gramEnd"/>
      <w:r>
        <w:t>vars</w:t>
      </w:r>
      <w:proofErr w:type="spellEnd"/>
      <w:r>
        <w:t>]: A set of variables defined for all VMs. Currently only the size of the boot disk is defined here.</w:t>
      </w:r>
    </w:p>
    <w:p w14:paraId="3D4076F4" w14:textId="6FC95DC7" w:rsidR="00130A9F" w:rsidRDefault="00130A9F" w:rsidP="00CF2688">
      <w:pPr>
        <w:pStyle w:val="BulletLevel1"/>
      </w:pPr>
      <w:r w:rsidRPr="2B3250BB">
        <w:t>[</w:t>
      </w:r>
      <w:proofErr w:type="spellStart"/>
      <w:proofErr w:type="gramStart"/>
      <w:r w:rsidRPr="00130A9F">
        <w:rPr>
          <w:rStyle w:val="CodingLanguage"/>
        </w:rPr>
        <w:t>ucp:</w:t>
      </w:r>
      <w:proofErr w:type="gramEnd"/>
      <w:r w:rsidRPr="00130A9F">
        <w:rPr>
          <w:rStyle w:val="CodingLanguage"/>
        </w:rPr>
        <w:t>vars</w:t>
      </w:r>
      <w:proofErr w:type="spellEnd"/>
      <w:r w:rsidRPr="00130A9F">
        <w:t>]: A set of variables defined for all nodes in the [</w:t>
      </w:r>
      <w:proofErr w:type="spellStart"/>
      <w:r w:rsidRPr="00941C56">
        <w:rPr>
          <w:rStyle w:val="CodingLanguage"/>
        </w:rPr>
        <w:t>ucp</w:t>
      </w:r>
      <w:proofErr w:type="spellEnd"/>
      <w:r w:rsidRPr="00130A9F">
        <w:t>] group.</w:t>
      </w:r>
    </w:p>
    <w:p w14:paraId="6D2040D6" w14:textId="77777777" w:rsidR="00130A9F" w:rsidRDefault="00130A9F" w:rsidP="2B3250BB">
      <w:pPr>
        <w:pStyle w:val="BulletLevel1"/>
      </w:pPr>
      <w:r w:rsidRPr="2B3250BB">
        <w:t>[</w:t>
      </w:r>
      <w:proofErr w:type="spellStart"/>
      <w:proofErr w:type="gramStart"/>
      <w:r w:rsidRPr="00130A9F">
        <w:rPr>
          <w:rStyle w:val="CodingLanguage"/>
        </w:rPr>
        <w:t>dtr:</w:t>
      </w:r>
      <w:proofErr w:type="gramEnd"/>
      <w:r w:rsidRPr="00130A9F">
        <w:rPr>
          <w:rStyle w:val="CodingLanguage"/>
        </w:rPr>
        <w:t>vars</w:t>
      </w:r>
      <w:proofErr w:type="spellEnd"/>
      <w:r w:rsidRPr="00130A9F">
        <w:t>]: A set of variables defined for all nodes in the [</w:t>
      </w:r>
      <w:proofErr w:type="spellStart"/>
      <w:r w:rsidRPr="00941C56">
        <w:rPr>
          <w:rStyle w:val="CodingLanguage"/>
        </w:rPr>
        <w:t>dtr</w:t>
      </w:r>
      <w:proofErr w:type="spellEnd"/>
      <w:r w:rsidRPr="00130A9F">
        <w:t>] group.</w:t>
      </w:r>
    </w:p>
    <w:p w14:paraId="0964358D" w14:textId="77777777" w:rsidR="00130A9F" w:rsidRDefault="00130A9F" w:rsidP="2B3250BB">
      <w:pPr>
        <w:pStyle w:val="BulletLevel1"/>
      </w:pPr>
      <w:r w:rsidRPr="2B3250BB">
        <w:t>[</w:t>
      </w:r>
      <w:proofErr w:type="spellStart"/>
      <w:proofErr w:type="gramStart"/>
      <w:r w:rsidRPr="00130A9F">
        <w:rPr>
          <w:rStyle w:val="CodingLanguage"/>
        </w:rPr>
        <w:t>worker:</w:t>
      </w:r>
      <w:proofErr w:type="gramEnd"/>
      <w:r w:rsidRPr="00130A9F">
        <w:rPr>
          <w:rStyle w:val="CodingLanguage"/>
        </w:rPr>
        <w:t>vars</w:t>
      </w:r>
      <w:proofErr w:type="spellEnd"/>
      <w:r w:rsidRPr="00130A9F">
        <w:t>]: A set of variables defined for all nodes in the [</w:t>
      </w:r>
      <w:r w:rsidRPr="00941C56">
        <w:rPr>
          <w:rStyle w:val="CodingLanguage"/>
        </w:rPr>
        <w:t>worker</w:t>
      </w:r>
      <w:r w:rsidRPr="00130A9F">
        <w:t>] group.</w:t>
      </w:r>
    </w:p>
    <w:p w14:paraId="64671399" w14:textId="77777777" w:rsidR="00130A9F" w:rsidRDefault="00130A9F" w:rsidP="2B3250BB">
      <w:pPr>
        <w:pStyle w:val="BulletLevel1"/>
      </w:pPr>
      <w:r w:rsidRPr="2B3250BB">
        <w:t>[</w:t>
      </w:r>
      <w:proofErr w:type="spellStart"/>
      <w:proofErr w:type="gramStart"/>
      <w:r w:rsidRPr="00130A9F">
        <w:rPr>
          <w:rStyle w:val="CodingLanguage"/>
        </w:rPr>
        <w:t>lbs:</w:t>
      </w:r>
      <w:proofErr w:type="gramEnd"/>
      <w:r w:rsidRPr="00130A9F">
        <w:rPr>
          <w:rStyle w:val="CodingLanguage"/>
        </w:rPr>
        <w:t>vars</w:t>
      </w:r>
      <w:proofErr w:type="spellEnd"/>
      <w:r w:rsidRPr="00130A9F">
        <w:t>]: A set of variables defined for all nodes in the [</w:t>
      </w:r>
      <w:proofErr w:type="spellStart"/>
      <w:r w:rsidRPr="00941C56">
        <w:rPr>
          <w:rStyle w:val="CodingLanguage"/>
        </w:rPr>
        <w:t>lbs</w:t>
      </w:r>
      <w:proofErr w:type="spellEnd"/>
      <w:r w:rsidRPr="00130A9F">
        <w:t>] group.</w:t>
      </w:r>
    </w:p>
    <w:p w14:paraId="6167C952" w14:textId="77777777" w:rsidR="00130A9F" w:rsidRDefault="00130A9F" w:rsidP="2B3250BB">
      <w:pPr>
        <w:pStyle w:val="BulletLevel1"/>
      </w:pPr>
      <w:r w:rsidRPr="2B3250BB">
        <w:t>[</w:t>
      </w:r>
      <w:proofErr w:type="spellStart"/>
      <w:proofErr w:type="gramStart"/>
      <w:r w:rsidRPr="00130A9F">
        <w:rPr>
          <w:rStyle w:val="CodingLanguage"/>
        </w:rPr>
        <w:t>nfs:</w:t>
      </w:r>
      <w:proofErr w:type="gramEnd"/>
      <w:r w:rsidRPr="00130A9F">
        <w:rPr>
          <w:rStyle w:val="CodingLanguage"/>
        </w:rPr>
        <w:t>vars</w:t>
      </w:r>
      <w:proofErr w:type="spellEnd"/>
      <w:r w:rsidRPr="00130A9F">
        <w:t>]: A set of variables defined for all nodes in the [</w:t>
      </w:r>
      <w:r w:rsidRPr="00941C56">
        <w:rPr>
          <w:rStyle w:val="CodingLanguage"/>
        </w:rPr>
        <w:t>nfs</w:t>
      </w:r>
      <w:r w:rsidRPr="00130A9F">
        <w:t>] group.</w:t>
      </w:r>
    </w:p>
    <w:p w14:paraId="65A3287A" w14:textId="77777777" w:rsidR="00130A9F" w:rsidRDefault="00130A9F" w:rsidP="2B3250BB">
      <w:pPr>
        <w:pStyle w:val="BulletLevel1LastBeforeBodycopy"/>
      </w:pPr>
      <w:r w:rsidRPr="2B3250BB">
        <w:t>[</w:t>
      </w:r>
      <w:proofErr w:type="spellStart"/>
      <w:proofErr w:type="gramStart"/>
      <w:r w:rsidRPr="00130A9F">
        <w:rPr>
          <w:rStyle w:val="CodingLanguage"/>
        </w:rPr>
        <w:t>logger:</w:t>
      </w:r>
      <w:proofErr w:type="gramEnd"/>
      <w:r w:rsidRPr="00130A9F">
        <w:rPr>
          <w:rStyle w:val="CodingLanguage"/>
        </w:rPr>
        <w:t>vars</w:t>
      </w:r>
      <w:proofErr w:type="spellEnd"/>
      <w:r w:rsidRPr="00130A9F">
        <w:t>]: A set of variables defined for all nodes in the [</w:t>
      </w:r>
      <w:r w:rsidRPr="00941C56">
        <w:rPr>
          <w:rStyle w:val="CodingLanguage"/>
        </w:rPr>
        <w:t>logger</w:t>
      </w:r>
      <w:r w:rsidRPr="00130A9F">
        <w:t>] group.</w:t>
      </w:r>
    </w:p>
    <w:p w14:paraId="2AA80EF6" w14:textId="68F057DB" w:rsidR="00396160" w:rsidRDefault="00396160" w:rsidP="00941C56">
      <w:pPr>
        <w:pStyle w:val="BulletLevel1LastBeforeBodycopy"/>
      </w:pPr>
      <w:r>
        <w:t>[</w:t>
      </w:r>
      <w:proofErr w:type="spellStart"/>
      <w:proofErr w:type="gramStart"/>
      <w:r w:rsidRPr="00471C80">
        <w:rPr>
          <w:rStyle w:val="CodingLanguage"/>
        </w:rPr>
        <w:t>elk:</w:t>
      </w:r>
      <w:proofErr w:type="gramEnd"/>
      <w:r w:rsidRPr="00471C80">
        <w:rPr>
          <w:rStyle w:val="CodingLanguage"/>
        </w:rPr>
        <w:t>vars</w:t>
      </w:r>
      <w:proofErr w:type="spellEnd"/>
      <w:r>
        <w:t xml:space="preserve">]: </w:t>
      </w:r>
      <w:r w:rsidRPr="00130A9F">
        <w:t>A set of variables defined for all nodes in the [</w:t>
      </w:r>
      <w:r w:rsidR="00941C56" w:rsidRPr="00941C56">
        <w:rPr>
          <w:rStyle w:val="CodingLanguage"/>
        </w:rPr>
        <w:t>elk</w:t>
      </w:r>
      <w:r w:rsidRPr="00130A9F">
        <w:t>] group.</w:t>
      </w:r>
    </w:p>
    <w:p w14:paraId="3F54BA6B" w14:textId="77777777" w:rsidR="006740C4" w:rsidRDefault="00130A9F" w:rsidP="00130A9F">
      <w:pPr>
        <w:pStyle w:val="BodyTextMetricLight10pt"/>
      </w:pPr>
      <w:r w:rsidRPr="00130A9F">
        <w:t>If you wish to configure your nodes with different specifications rather than the ones defined by the group, it is possible to declare the same variables at the node level, overriding the group value. For instance, you could have one of your workers with higher specifications by doing:</w:t>
      </w:r>
    </w:p>
    <w:p w14:paraId="30807C81" w14:textId="77777777" w:rsidR="00C75C6C" w:rsidRDefault="00130A9F" w:rsidP="00130A9F">
      <w:pPr>
        <w:pStyle w:val="BodyTextMetricLight10pt"/>
        <w:rPr>
          <w:rStyle w:val="CodingLanguage"/>
        </w:rPr>
      </w:pPr>
      <w:r w:rsidRPr="00130A9F">
        <w:rPr>
          <w:rStyle w:val="CodingLanguage"/>
        </w:rPr>
        <w:lastRenderedPageBreak/>
        <w:t>[</w:t>
      </w:r>
      <w:proofErr w:type="gramStart"/>
      <w:r w:rsidRPr="00130A9F">
        <w:rPr>
          <w:rStyle w:val="CodingLanguage"/>
        </w:rPr>
        <w:t>worker</w:t>
      </w:r>
      <w:proofErr w:type="gramEnd"/>
      <w:r w:rsidRPr="00130A9F">
        <w:rPr>
          <w:rStyle w:val="CodingLanguage"/>
        </w:rPr>
        <w:t>]</w:t>
      </w:r>
    </w:p>
    <w:p w14:paraId="4C352E57" w14:textId="77777777" w:rsidR="00C75C6C" w:rsidRDefault="00130A9F" w:rsidP="00130A9F">
      <w:pPr>
        <w:pStyle w:val="BodyTextMetricLight10pt"/>
        <w:rPr>
          <w:rStyle w:val="CodingLanguage"/>
        </w:rPr>
      </w:pPr>
      <w:r w:rsidRPr="00130A9F">
        <w:rPr>
          <w:rStyle w:val="CodingLanguage"/>
        </w:rPr>
        <w:t xml:space="preserve">worker01 </w:t>
      </w:r>
      <w:proofErr w:type="spellStart"/>
      <w:r w:rsidRPr="00130A9F">
        <w:rPr>
          <w:rStyle w:val="CodingLanguage"/>
        </w:rPr>
        <w:t>ip_addr</w:t>
      </w:r>
      <w:proofErr w:type="spellEnd"/>
      <w:r w:rsidRPr="00130A9F">
        <w:rPr>
          <w:rStyle w:val="CodingLanguage"/>
        </w:rPr>
        <w:t xml:space="preserve">=’10.0.0.10/16’ </w:t>
      </w:r>
      <w:proofErr w:type="spellStart"/>
      <w:r w:rsidRPr="00130A9F">
        <w:rPr>
          <w:rStyle w:val="CodingLanguage"/>
        </w:rPr>
        <w:t>esxi_host</w:t>
      </w:r>
      <w:proofErr w:type="spellEnd"/>
      <w:r w:rsidRPr="00130A9F">
        <w:rPr>
          <w:rStyle w:val="CodingLanguage"/>
        </w:rPr>
        <w:t>=’esxi1.domain.local’</w:t>
      </w:r>
    </w:p>
    <w:p w14:paraId="34E0483E" w14:textId="13D53F06" w:rsidR="00130A9F" w:rsidRPr="00130A9F" w:rsidRDefault="00D02FDF" w:rsidP="00130A9F">
      <w:pPr>
        <w:pStyle w:val="BodyTextMetricLight10pt"/>
        <w:rPr>
          <w:rStyle w:val="CodingLanguage"/>
        </w:rPr>
      </w:pPr>
      <w:r>
        <w:rPr>
          <w:rStyle w:val="CodingLanguage"/>
        </w:rPr>
        <w:t xml:space="preserve">worker02 </w:t>
      </w:r>
      <w:proofErr w:type="spellStart"/>
      <w:r>
        <w:rPr>
          <w:rStyle w:val="CodingLanguage"/>
        </w:rPr>
        <w:t>ip_addr</w:t>
      </w:r>
      <w:proofErr w:type="spellEnd"/>
      <w:r>
        <w:rPr>
          <w:rStyle w:val="CodingLanguage"/>
        </w:rPr>
        <w:t>=’10.0.0.11</w:t>
      </w:r>
      <w:r w:rsidR="00130A9F" w:rsidRPr="00130A9F">
        <w:rPr>
          <w:rStyle w:val="CodingLanguage"/>
        </w:rPr>
        <w:t xml:space="preserve">/16’ </w:t>
      </w:r>
      <w:proofErr w:type="spellStart"/>
      <w:r w:rsidR="00130A9F" w:rsidRPr="00130A9F">
        <w:rPr>
          <w:rStyle w:val="CodingLanguage"/>
        </w:rPr>
        <w:t>esxi_host</w:t>
      </w:r>
      <w:proofErr w:type="spellEnd"/>
      <w:r w:rsidR="00130A9F" w:rsidRPr="00130A9F">
        <w:rPr>
          <w:rStyle w:val="CodingLanguage"/>
        </w:rPr>
        <w:t xml:space="preserve">=’esxi1.domain.local’ </w:t>
      </w:r>
      <w:proofErr w:type="spellStart"/>
      <w:r w:rsidR="00130A9F" w:rsidRPr="00130A9F">
        <w:rPr>
          <w:rStyle w:val="CodingLanguage"/>
        </w:rPr>
        <w:t>cpus</w:t>
      </w:r>
      <w:proofErr w:type="spellEnd"/>
      <w:r w:rsidR="00130A9F" w:rsidRPr="00130A9F">
        <w:rPr>
          <w:rStyle w:val="CodingLanguage"/>
        </w:rPr>
        <w:t>=’16’ ram=’32768’</w:t>
      </w:r>
    </w:p>
    <w:p w14:paraId="1B404FA9" w14:textId="77777777" w:rsidR="00C75C6C" w:rsidRDefault="00130A9F" w:rsidP="00130A9F">
      <w:pPr>
        <w:pStyle w:val="BodyTextMetricLight10pt"/>
        <w:rPr>
          <w:rStyle w:val="CodingLanguage"/>
        </w:rPr>
      </w:pPr>
      <w:r w:rsidRPr="00130A9F">
        <w:rPr>
          <w:rStyle w:val="CodingLanguage"/>
        </w:rPr>
        <w:t>[</w:t>
      </w:r>
      <w:proofErr w:type="spellStart"/>
      <w:proofErr w:type="gramStart"/>
      <w:r w:rsidRPr="00130A9F">
        <w:rPr>
          <w:rStyle w:val="CodingLanguage"/>
        </w:rPr>
        <w:t>worker:</w:t>
      </w:r>
      <w:proofErr w:type="gramEnd"/>
      <w:r w:rsidRPr="00130A9F">
        <w:rPr>
          <w:rStyle w:val="CodingLanguage"/>
        </w:rPr>
        <w:t>vars</w:t>
      </w:r>
      <w:proofErr w:type="spellEnd"/>
      <w:r w:rsidRPr="00130A9F">
        <w:rPr>
          <w:rStyle w:val="CodingLanguage"/>
        </w:rPr>
        <w:t>]</w:t>
      </w:r>
    </w:p>
    <w:p w14:paraId="0D3CD7C5" w14:textId="77777777" w:rsidR="00C75C6C" w:rsidRDefault="00130A9F" w:rsidP="00130A9F">
      <w:pPr>
        <w:pStyle w:val="BodyTextMetricLight10pt"/>
        <w:rPr>
          <w:rStyle w:val="CodingLanguage"/>
        </w:rPr>
      </w:pPr>
      <w:proofErr w:type="spellStart"/>
      <w:proofErr w:type="gramStart"/>
      <w:r w:rsidRPr="00130A9F">
        <w:rPr>
          <w:rStyle w:val="CodingLanguage"/>
        </w:rPr>
        <w:t>cpus</w:t>
      </w:r>
      <w:proofErr w:type="spellEnd"/>
      <w:proofErr w:type="gramEnd"/>
      <w:r w:rsidRPr="00130A9F">
        <w:rPr>
          <w:rStyle w:val="CodingLanguage"/>
        </w:rPr>
        <w:t>=’4’</w:t>
      </w:r>
    </w:p>
    <w:p w14:paraId="722E5E14" w14:textId="77777777" w:rsidR="00C75C6C" w:rsidRDefault="00130A9F" w:rsidP="00130A9F">
      <w:pPr>
        <w:pStyle w:val="BodyTextMetricLight10pt"/>
        <w:rPr>
          <w:rStyle w:val="CodingLanguage"/>
        </w:rPr>
      </w:pPr>
      <w:proofErr w:type="gramStart"/>
      <w:r w:rsidRPr="00130A9F">
        <w:rPr>
          <w:rStyle w:val="CodingLanguage"/>
        </w:rPr>
        <w:t>ram</w:t>
      </w:r>
      <w:proofErr w:type="gramEnd"/>
      <w:r w:rsidRPr="00130A9F">
        <w:rPr>
          <w:rStyle w:val="CodingLanguage"/>
        </w:rPr>
        <w:t>=’16384’</w:t>
      </w:r>
    </w:p>
    <w:p w14:paraId="77DC2A56" w14:textId="77777777" w:rsidR="00C75C6C" w:rsidRDefault="00130A9F" w:rsidP="00130A9F">
      <w:pPr>
        <w:pStyle w:val="BodyTextMetricLight10pt"/>
        <w:rPr>
          <w:rStyle w:val="CodingLanguage"/>
        </w:rPr>
      </w:pPr>
      <w:r w:rsidRPr="00130A9F">
        <w:rPr>
          <w:rStyle w:val="CodingLanguage"/>
        </w:rPr>
        <w:t>disk2_size=’200’</w:t>
      </w:r>
    </w:p>
    <w:p w14:paraId="545115DC" w14:textId="77777777" w:rsidR="00130A9F" w:rsidRPr="00130A9F" w:rsidRDefault="00130A9F" w:rsidP="00130A9F">
      <w:pPr>
        <w:pStyle w:val="BodyTextMetricLight10pt"/>
        <w:rPr>
          <w:rStyle w:val="CodingLanguage"/>
        </w:rPr>
      </w:pPr>
      <w:proofErr w:type="spellStart"/>
      <w:r w:rsidRPr="00130A9F">
        <w:rPr>
          <w:rStyle w:val="CodingLanguage"/>
        </w:rPr>
        <w:t>node_policy</w:t>
      </w:r>
      <w:proofErr w:type="spellEnd"/>
      <w:r w:rsidRPr="00130A9F">
        <w:rPr>
          <w:rStyle w:val="CodingLanguage"/>
        </w:rPr>
        <w:t>=’bronze’</w:t>
      </w:r>
    </w:p>
    <w:p w14:paraId="45C07310" w14:textId="569C2106" w:rsidR="00C75C6C" w:rsidRDefault="00226017" w:rsidP="00226017">
      <w:pPr>
        <w:pStyle w:val="BodyTextMetricLight10pt"/>
      </w:pPr>
      <w:r w:rsidRPr="00226017">
        <w:t xml:space="preserve">In the example above, the </w:t>
      </w:r>
      <w:r w:rsidR="00D02FDF">
        <w:rPr>
          <w:rStyle w:val="CodingLanguage"/>
        </w:rPr>
        <w:t>worker02</w:t>
      </w:r>
      <w:r w:rsidRPr="00226017">
        <w:t xml:space="preserve"> node would have 4 times more CPU and double RAM </w:t>
      </w:r>
      <w:r w:rsidR="004B404A">
        <w:t xml:space="preserve">compared to the </w:t>
      </w:r>
      <w:r w:rsidR="00D02FDF">
        <w:t>other worker node</w:t>
      </w:r>
      <w:r w:rsidR="004B404A">
        <w:t>.</w:t>
      </w:r>
    </w:p>
    <w:p w14:paraId="030AF400" w14:textId="5B2257EA" w:rsidR="006740C4" w:rsidRDefault="00226017" w:rsidP="00226017">
      <w:pPr>
        <w:pStyle w:val="BodyTextMetricLight10pt"/>
      </w:pPr>
      <w:r w:rsidRPr="00226017">
        <w:t xml:space="preserve">The different variables you can use are </w:t>
      </w:r>
      <w:del w:id="238" w:author="McGoldrick, Gabriel" w:date="2017-09-08T12:10:00Z">
        <w:r w:rsidRPr="00226017" w:rsidDel="00F050FD">
          <w:delText xml:space="preserve">as </w:delText>
        </w:r>
      </w:del>
      <w:r w:rsidRPr="00226017">
        <w:t>des</w:t>
      </w:r>
      <w:r>
        <w:t>cribed in</w:t>
      </w:r>
      <w:r w:rsidRPr="004B404A">
        <w:t xml:space="preserve"> </w:t>
      </w:r>
      <w:r w:rsidRPr="004B404A">
        <w:fldChar w:fldCharType="begin"/>
      </w:r>
      <w:r w:rsidRPr="004B404A">
        <w:instrText xml:space="preserve"> REF _Ref491164887 \h </w:instrText>
      </w:r>
      <w:r w:rsidR="004B404A">
        <w:instrText xml:space="preserve"> \* MERGEFORMAT </w:instrText>
      </w:r>
      <w:r w:rsidRPr="004B404A">
        <w:fldChar w:fldCharType="separate"/>
      </w:r>
      <w:r w:rsidR="00653064" w:rsidRPr="00653064">
        <w:t>Table 4</w:t>
      </w:r>
      <w:r w:rsidRPr="004B404A">
        <w:fldChar w:fldCharType="end"/>
      </w:r>
      <w:r w:rsidRPr="00226017">
        <w:t xml:space="preserve"> below. They are all mandatory unless</w:t>
      </w:r>
      <w:del w:id="239" w:author="McGoldrick, Gabriel" w:date="2017-09-08T12:10:00Z">
        <w:r w:rsidRPr="00226017" w:rsidDel="00F050FD">
          <w:delText xml:space="preserve"> if</w:delText>
        </w:r>
      </w:del>
      <w:r w:rsidR="00CF2688">
        <w:t xml:space="preserve"> specified otherwise.</w:t>
      </w:r>
    </w:p>
    <w:p w14:paraId="563F468A" w14:textId="77777777" w:rsidR="00226017" w:rsidRPr="00226017" w:rsidRDefault="00226017" w:rsidP="00226017">
      <w:pPr>
        <w:pStyle w:val="MISCTableCaptionHeader8pt"/>
      </w:pPr>
      <w:bookmarkStart w:id="240" w:name="_Ref491164887"/>
      <w:r w:rsidRPr="00226017">
        <w:rPr>
          <w:rStyle w:val="MISCTableCaptionHeaderBold8pt"/>
        </w:rPr>
        <w:t xml:space="preserve">Table </w:t>
      </w:r>
      <w:r w:rsidRPr="2F38FAA4">
        <w:fldChar w:fldCharType="begin"/>
      </w:r>
      <w:r w:rsidRPr="00226017">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4</w:t>
      </w:r>
      <w:r w:rsidRPr="2F38FAA4">
        <w:fldChar w:fldCharType="end"/>
      </w:r>
      <w:bookmarkEnd w:id="240"/>
      <w:r>
        <w:t>. Variables</w:t>
      </w:r>
    </w:p>
    <w:tbl>
      <w:tblPr>
        <w:tblStyle w:val="TableGrid"/>
        <w:tblW w:w="102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405"/>
        <w:gridCol w:w="1609"/>
        <w:gridCol w:w="7186"/>
      </w:tblGrid>
      <w:tr w:rsidR="00232AE4" w:rsidRPr="000912CB" w14:paraId="5C9E5C47" w14:textId="77777777" w:rsidTr="00ED1523">
        <w:trPr>
          <w:trHeight w:val="241"/>
        </w:trPr>
        <w:tc>
          <w:tcPr>
            <w:tcW w:w="1320" w:type="dxa"/>
            <w:tcBorders>
              <w:top w:val="nil"/>
              <w:bottom w:val="single" w:sz="36" w:space="0" w:color="00B388"/>
            </w:tcBorders>
            <w:shd w:val="clear" w:color="auto" w:fill="auto"/>
          </w:tcPr>
          <w:p w14:paraId="612620C5" w14:textId="77777777" w:rsidR="00232AE4" w:rsidRDefault="00232AE4" w:rsidP="00ED1523">
            <w:pPr>
              <w:pStyle w:val="TableSubhead8pt"/>
            </w:pPr>
            <w:r>
              <w:t>Variable</w:t>
            </w:r>
          </w:p>
        </w:tc>
        <w:tc>
          <w:tcPr>
            <w:tcW w:w="1615" w:type="dxa"/>
            <w:tcBorders>
              <w:top w:val="nil"/>
              <w:bottom w:val="single" w:sz="36" w:space="0" w:color="00B388"/>
            </w:tcBorders>
            <w:shd w:val="clear" w:color="auto" w:fill="auto"/>
          </w:tcPr>
          <w:p w14:paraId="0EC41A4F" w14:textId="77777777" w:rsidR="00232AE4" w:rsidRDefault="00232AE4" w:rsidP="00ED1523">
            <w:pPr>
              <w:pStyle w:val="TableSubhead8pt"/>
            </w:pPr>
            <w:r>
              <w:t>Scope</w:t>
            </w:r>
          </w:p>
        </w:tc>
        <w:tc>
          <w:tcPr>
            <w:tcW w:w="7265" w:type="dxa"/>
            <w:tcBorders>
              <w:top w:val="nil"/>
              <w:bottom w:val="single" w:sz="36" w:space="0" w:color="00B388"/>
            </w:tcBorders>
            <w:shd w:val="clear" w:color="auto" w:fill="auto"/>
          </w:tcPr>
          <w:p w14:paraId="1431FC07" w14:textId="77777777" w:rsidR="00232AE4" w:rsidRPr="000912CB" w:rsidRDefault="00232AE4" w:rsidP="00ED1523">
            <w:pPr>
              <w:pStyle w:val="TableSubhead8pt"/>
            </w:pPr>
            <w:r>
              <w:t>Description</w:t>
            </w:r>
          </w:p>
        </w:tc>
      </w:tr>
      <w:tr w:rsidR="00232AE4" w:rsidRPr="000912CB" w14:paraId="079CF0DB" w14:textId="77777777" w:rsidTr="00ED1523">
        <w:trPr>
          <w:trHeight w:val="241"/>
        </w:trPr>
        <w:tc>
          <w:tcPr>
            <w:tcW w:w="1320" w:type="dxa"/>
            <w:tcBorders>
              <w:top w:val="single" w:sz="36" w:space="0" w:color="00B388"/>
            </w:tcBorders>
            <w:shd w:val="clear" w:color="auto" w:fill="auto"/>
          </w:tcPr>
          <w:p w14:paraId="4246F16D" w14:textId="77777777" w:rsidR="00232AE4" w:rsidRPr="00EE6515" w:rsidRDefault="00232AE4" w:rsidP="00ED1523">
            <w:pPr>
              <w:pStyle w:val="TableBody8pt"/>
              <w:rPr>
                <w:rStyle w:val="CodingLanguage"/>
              </w:rPr>
            </w:pPr>
            <w:proofErr w:type="spellStart"/>
            <w:r w:rsidRPr="39D63850">
              <w:rPr>
                <w:rStyle w:val="CodingLanguage"/>
              </w:rPr>
              <w:t>ip_addr</w:t>
            </w:r>
            <w:proofErr w:type="spellEnd"/>
          </w:p>
        </w:tc>
        <w:tc>
          <w:tcPr>
            <w:tcW w:w="1615" w:type="dxa"/>
            <w:tcBorders>
              <w:top w:val="single" w:sz="36" w:space="0" w:color="00B388"/>
            </w:tcBorders>
            <w:shd w:val="clear" w:color="auto" w:fill="auto"/>
          </w:tcPr>
          <w:p w14:paraId="36A8B013" w14:textId="77777777" w:rsidR="00232AE4" w:rsidRDefault="00232AE4" w:rsidP="00ED1523">
            <w:pPr>
              <w:pStyle w:val="TableBody8pt"/>
            </w:pPr>
            <w:r>
              <w:t>Node</w:t>
            </w:r>
          </w:p>
        </w:tc>
        <w:tc>
          <w:tcPr>
            <w:tcW w:w="7265" w:type="dxa"/>
            <w:tcBorders>
              <w:top w:val="single" w:sz="36" w:space="0" w:color="00B388"/>
            </w:tcBorders>
            <w:shd w:val="clear" w:color="auto" w:fill="auto"/>
          </w:tcPr>
          <w:p w14:paraId="00779BB4" w14:textId="77777777" w:rsidR="00232AE4" w:rsidRPr="000912CB" w:rsidRDefault="00232AE4" w:rsidP="00ED1523">
            <w:pPr>
              <w:pStyle w:val="TableBody8pt"/>
            </w:pPr>
            <w:r>
              <w:t>IP address in CIDR format to be given to a node.</w:t>
            </w:r>
          </w:p>
        </w:tc>
      </w:tr>
      <w:tr w:rsidR="00232AE4" w:rsidRPr="000912CB" w14:paraId="0C7113EB" w14:textId="77777777" w:rsidTr="00ED1523">
        <w:trPr>
          <w:trHeight w:val="241"/>
        </w:trPr>
        <w:tc>
          <w:tcPr>
            <w:tcW w:w="1320" w:type="dxa"/>
            <w:shd w:val="clear" w:color="auto" w:fill="auto"/>
          </w:tcPr>
          <w:p w14:paraId="2AD0B855" w14:textId="77777777" w:rsidR="00232AE4" w:rsidRPr="00EE6515" w:rsidRDefault="00232AE4" w:rsidP="00ED1523">
            <w:pPr>
              <w:pStyle w:val="TableBody8pt"/>
              <w:rPr>
                <w:rStyle w:val="CodingLanguage"/>
              </w:rPr>
            </w:pPr>
            <w:proofErr w:type="spellStart"/>
            <w:r w:rsidRPr="39D63850">
              <w:rPr>
                <w:rStyle w:val="CodingLanguage"/>
              </w:rPr>
              <w:t>esxi_host</w:t>
            </w:r>
            <w:proofErr w:type="spellEnd"/>
          </w:p>
        </w:tc>
        <w:tc>
          <w:tcPr>
            <w:tcW w:w="1615" w:type="dxa"/>
            <w:shd w:val="clear" w:color="auto" w:fill="auto"/>
          </w:tcPr>
          <w:p w14:paraId="243C71C1" w14:textId="77777777" w:rsidR="00232AE4" w:rsidRDefault="00232AE4" w:rsidP="00ED1523">
            <w:pPr>
              <w:pStyle w:val="TableBody8pt"/>
            </w:pPr>
            <w:r>
              <w:t>Node</w:t>
            </w:r>
          </w:p>
        </w:tc>
        <w:tc>
          <w:tcPr>
            <w:tcW w:w="7265" w:type="dxa"/>
            <w:shd w:val="clear" w:color="auto" w:fill="auto"/>
          </w:tcPr>
          <w:p w14:paraId="3DE4C547" w14:textId="77777777" w:rsidR="00232AE4" w:rsidRPr="000912CB" w:rsidRDefault="00232AE4" w:rsidP="00ED1523">
            <w:pPr>
              <w:pStyle w:val="TableBody8pt"/>
            </w:pPr>
            <w:r>
              <w:t>ESXi host where the node will be deployed. If the cluster is configured with DRS, this option will be overridden.</w:t>
            </w:r>
          </w:p>
        </w:tc>
      </w:tr>
      <w:tr w:rsidR="00232AE4" w:rsidRPr="000912CB" w14:paraId="2C69965F" w14:textId="77777777" w:rsidTr="00ED1523">
        <w:trPr>
          <w:trHeight w:val="241"/>
        </w:trPr>
        <w:tc>
          <w:tcPr>
            <w:tcW w:w="1320" w:type="dxa"/>
            <w:shd w:val="clear" w:color="auto" w:fill="auto"/>
          </w:tcPr>
          <w:p w14:paraId="6915D55E" w14:textId="77777777" w:rsidR="00232AE4" w:rsidRPr="00EE6515" w:rsidRDefault="00232AE4" w:rsidP="00ED1523">
            <w:pPr>
              <w:pStyle w:val="TableBody8pt"/>
              <w:rPr>
                <w:rStyle w:val="CodingLanguage"/>
              </w:rPr>
            </w:pPr>
            <w:proofErr w:type="spellStart"/>
            <w:r w:rsidRPr="39D63850">
              <w:rPr>
                <w:rStyle w:val="CodingLanguage"/>
              </w:rPr>
              <w:t>cpus</w:t>
            </w:r>
            <w:proofErr w:type="spellEnd"/>
          </w:p>
        </w:tc>
        <w:tc>
          <w:tcPr>
            <w:tcW w:w="1615" w:type="dxa"/>
            <w:shd w:val="clear" w:color="auto" w:fill="auto"/>
          </w:tcPr>
          <w:p w14:paraId="05A75D6E" w14:textId="77777777" w:rsidR="00232AE4" w:rsidRDefault="00232AE4" w:rsidP="00ED1523">
            <w:pPr>
              <w:pStyle w:val="TableBody8pt"/>
            </w:pPr>
            <w:r>
              <w:t>Node/Group</w:t>
            </w:r>
          </w:p>
        </w:tc>
        <w:tc>
          <w:tcPr>
            <w:tcW w:w="7265" w:type="dxa"/>
            <w:shd w:val="clear" w:color="auto" w:fill="auto"/>
          </w:tcPr>
          <w:p w14:paraId="00B7F61E" w14:textId="77777777" w:rsidR="00232AE4" w:rsidRPr="000912CB" w:rsidRDefault="00232AE4" w:rsidP="00ED1523">
            <w:pPr>
              <w:pStyle w:val="TableBody8pt"/>
            </w:pPr>
            <w:r>
              <w:t>Number of CPUs to assign to a VM or a group of VMs.</w:t>
            </w:r>
          </w:p>
        </w:tc>
      </w:tr>
      <w:tr w:rsidR="00232AE4" w:rsidRPr="000912CB" w14:paraId="491708BF" w14:textId="77777777" w:rsidTr="00ED1523">
        <w:trPr>
          <w:trHeight w:val="241"/>
        </w:trPr>
        <w:tc>
          <w:tcPr>
            <w:tcW w:w="1320" w:type="dxa"/>
            <w:shd w:val="clear" w:color="auto" w:fill="auto"/>
          </w:tcPr>
          <w:p w14:paraId="69BA7A33" w14:textId="77777777" w:rsidR="00232AE4" w:rsidRPr="00EE6515" w:rsidRDefault="00232AE4" w:rsidP="00ED1523">
            <w:pPr>
              <w:pStyle w:val="TableBody8pt"/>
              <w:rPr>
                <w:rStyle w:val="CodingLanguage"/>
              </w:rPr>
            </w:pPr>
            <w:r>
              <w:rPr>
                <w:rStyle w:val="CodingLanguage"/>
              </w:rPr>
              <w:t>ram</w:t>
            </w:r>
          </w:p>
        </w:tc>
        <w:tc>
          <w:tcPr>
            <w:tcW w:w="1615" w:type="dxa"/>
            <w:shd w:val="clear" w:color="auto" w:fill="auto"/>
          </w:tcPr>
          <w:p w14:paraId="31EEEB01" w14:textId="77777777" w:rsidR="00232AE4" w:rsidRDefault="00232AE4" w:rsidP="00ED1523">
            <w:pPr>
              <w:pStyle w:val="TableBody8pt"/>
            </w:pPr>
            <w:r>
              <w:t>Node/Group</w:t>
            </w:r>
          </w:p>
        </w:tc>
        <w:tc>
          <w:tcPr>
            <w:tcW w:w="7265" w:type="dxa"/>
            <w:shd w:val="clear" w:color="auto" w:fill="auto"/>
          </w:tcPr>
          <w:p w14:paraId="35BA59E2" w14:textId="77777777" w:rsidR="00232AE4" w:rsidRDefault="00232AE4" w:rsidP="00ED1523">
            <w:pPr>
              <w:pStyle w:val="TableBody8pt"/>
            </w:pPr>
            <w:r>
              <w:t>Amount of RAM in MB to assign to a VM or a group of VMs.</w:t>
            </w:r>
          </w:p>
        </w:tc>
      </w:tr>
      <w:tr w:rsidR="00232AE4" w:rsidRPr="000912CB" w14:paraId="4DCBB9CA" w14:textId="77777777" w:rsidTr="00ED1523">
        <w:trPr>
          <w:trHeight w:val="232"/>
        </w:trPr>
        <w:tc>
          <w:tcPr>
            <w:tcW w:w="1320" w:type="dxa"/>
            <w:shd w:val="clear" w:color="auto" w:fill="auto"/>
          </w:tcPr>
          <w:p w14:paraId="13B75278" w14:textId="77777777" w:rsidR="00232AE4" w:rsidRPr="00EE6515" w:rsidRDefault="00232AE4" w:rsidP="00ED1523">
            <w:pPr>
              <w:pStyle w:val="TableBody8pt"/>
              <w:rPr>
                <w:rStyle w:val="CodingLanguage"/>
              </w:rPr>
            </w:pPr>
            <w:r w:rsidRPr="39D63850">
              <w:rPr>
                <w:rStyle w:val="CodingLanguage"/>
              </w:rPr>
              <w:t>disk2_usage</w:t>
            </w:r>
          </w:p>
        </w:tc>
        <w:tc>
          <w:tcPr>
            <w:tcW w:w="1615" w:type="dxa"/>
            <w:shd w:val="clear" w:color="auto" w:fill="auto"/>
          </w:tcPr>
          <w:p w14:paraId="7AE37937" w14:textId="77777777" w:rsidR="00232AE4" w:rsidRDefault="00232AE4" w:rsidP="00ED1523">
            <w:pPr>
              <w:pStyle w:val="TableBody8pt"/>
            </w:pPr>
            <w:r>
              <w:t>Node/Group</w:t>
            </w:r>
          </w:p>
        </w:tc>
        <w:tc>
          <w:tcPr>
            <w:tcW w:w="7265" w:type="dxa"/>
            <w:shd w:val="clear" w:color="auto" w:fill="auto"/>
          </w:tcPr>
          <w:p w14:paraId="03AE38F5" w14:textId="77777777" w:rsidR="00232AE4" w:rsidRDefault="00232AE4" w:rsidP="00ED1523">
            <w:pPr>
              <w:pStyle w:val="TableBody8pt"/>
            </w:pPr>
            <w:r>
              <w:t xml:space="preserve">Size of the second disk in GB to attach to a VM or a group of VMs. This variable is only mandatory on Docker nodes (UCP, DTR, </w:t>
            </w:r>
            <w:proofErr w:type="gramStart"/>
            <w:r>
              <w:t>worker</w:t>
            </w:r>
            <w:proofErr w:type="gramEnd"/>
            <w:r>
              <w:t>) and NFS node. It is not required for the logger node or the load balancers.</w:t>
            </w:r>
          </w:p>
        </w:tc>
      </w:tr>
      <w:tr w:rsidR="00232AE4" w:rsidRPr="000912CB" w14:paraId="32EBFB50" w14:textId="77777777" w:rsidTr="00ED1523">
        <w:trPr>
          <w:trHeight w:val="80"/>
        </w:trPr>
        <w:tc>
          <w:tcPr>
            <w:tcW w:w="1320" w:type="dxa"/>
            <w:shd w:val="clear" w:color="auto" w:fill="auto"/>
          </w:tcPr>
          <w:p w14:paraId="1BA3495C" w14:textId="77777777" w:rsidR="00232AE4" w:rsidRPr="00EE6515" w:rsidRDefault="00232AE4" w:rsidP="00ED1523">
            <w:pPr>
              <w:pStyle w:val="TableBody8pt"/>
              <w:ind w:right="-415"/>
              <w:rPr>
                <w:rStyle w:val="CodingLanguage"/>
              </w:rPr>
            </w:pPr>
            <w:proofErr w:type="spellStart"/>
            <w:r w:rsidRPr="39D63850">
              <w:rPr>
                <w:rStyle w:val="CodingLanguage"/>
              </w:rPr>
              <w:t>node_policy</w:t>
            </w:r>
            <w:proofErr w:type="spellEnd"/>
          </w:p>
        </w:tc>
        <w:tc>
          <w:tcPr>
            <w:tcW w:w="1615" w:type="dxa"/>
            <w:shd w:val="clear" w:color="auto" w:fill="auto"/>
          </w:tcPr>
          <w:p w14:paraId="62421321" w14:textId="77777777" w:rsidR="00232AE4" w:rsidRDefault="00232AE4" w:rsidP="00ED1523">
            <w:pPr>
              <w:pStyle w:val="TableBody8pt"/>
            </w:pPr>
            <w:r>
              <w:t>Node/Group</w:t>
            </w:r>
          </w:p>
        </w:tc>
        <w:tc>
          <w:tcPr>
            <w:tcW w:w="7265" w:type="dxa"/>
            <w:shd w:val="clear" w:color="auto" w:fill="auto"/>
          </w:tcPr>
          <w:p w14:paraId="1BE4C87C" w14:textId="77777777" w:rsidR="00232AE4" w:rsidRPr="000912CB" w:rsidRDefault="00232AE4" w:rsidP="00ED1523">
            <w:pPr>
              <w:pStyle w:val="TableBody8pt"/>
            </w:pPr>
            <w:r>
              <w:t xml:space="preserve">SimpliVity backup policy to assign to a VM or a group of VMs. The name has to match one of the backup policies defined in the </w:t>
            </w:r>
            <w:proofErr w:type="spellStart"/>
            <w:r w:rsidRPr="39D63850">
              <w:rPr>
                <w:rStyle w:val="CodingLanguage"/>
              </w:rPr>
              <w:t>group_vars</w:t>
            </w:r>
            <w:proofErr w:type="spellEnd"/>
            <w:r w:rsidRPr="39D63850">
              <w:rPr>
                <w:rStyle w:val="CodingLanguage"/>
              </w:rPr>
              <w:t>/</w:t>
            </w:r>
            <w:proofErr w:type="spellStart"/>
            <w:r w:rsidRPr="39D63850">
              <w:rPr>
                <w:rStyle w:val="CodingLanguage"/>
              </w:rPr>
              <w:t>vars</w:t>
            </w:r>
            <w:proofErr w:type="spellEnd"/>
            <w:r>
              <w:t xml:space="preserve"> file described in the next section.</w:t>
            </w:r>
          </w:p>
        </w:tc>
      </w:tr>
    </w:tbl>
    <w:p w14:paraId="5B1900FB" w14:textId="77777777" w:rsidR="00226017" w:rsidRDefault="00226017" w:rsidP="006740C4">
      <w:pPr>
        <w:pStyle w:val="NumberedList-Level1"/>
        <w:numPr>
          <w:ilvl w:val="0"/>
          <w:numId w:val="0"/>
        </w:numPr>
        <w:ind w:left="259" w:hanging="259"/>
      </w:pPr>
    </w:p>
    <w:p w14:paraId="6947960A" w14:textId="77777777" w:rsidR="00226017" w:rsidRDefault="00C75C6C" w:rsidP="00C75C6C">
      <w:pPr>
        <w:pStyle w:val="Heading2"/>
      </w:pPr>
      <w:bookmarkStart w:id="241" w:name="_Ref498003258"/>
      <w:bookmarkStart w:id="242" w:name="_Toc500883890"/>
      <w:r w:rsidRPr="00C75C6C">
        <w:t>Editing the group variables</w:t>
      </w:r>
      <w:bookmarkEnd w:id="241"/>
      <w:bookmarkEnd w:id="242"/>
    </w:p>
    <w:p w14:paraId="7A53FD4F" w14:textId="0777EC63" w:rsidR="00C75C6C" w:rsidRDefault="00C75C6C" w:rsidP="00C75C6C">
      <w:pPr>
        <w:pStyle w:val="BodyTextMetricLight10pt"/>
      </w:pPr>
      <w:r>
        <w:t xml:space="preserve">Once </w:t>
      </w:r>
      <w:r w:rsidR="00A8556E">
        <w:t>the</w:t>
      </w:r>
      <w:r>
        <w:t xml:space="preserve"> inventory is ready, the next step is to modify the group variables to match </w:t>
      </w:r>
      <w:r w:rsidR="00A8556E">
        <w:t>your environment. To do so, you</w:t>
      </w:r>
      <w:r>
        <w:t xml:space="preserve"> need to edit the file </w:t>
      </w:r>
      <w:proofErr w:type="spellStart"/>
      <w:r w:rsidRPr="00C75C6C">
        <w:rPr>
          <w:rStyle w:val="CodingLanguage"/>
        </w:rPr>
        <w:t>group_vars</w:t>
      </w:r>
      <w:proofErr w:type="spellEnd"/>
      <w:r w:rsidRPr="00C75C6C">
        <w:rPr>
          <w:rStyle w:val="CodingLanguage"/>
        </w:rPr>
        <w:t>/</w:t>
      </w:r>
      <w:proofErr w:type="spellStart"/>
      <w:r w:rsidRPr="00C75C6C">
        <w:rPr>
          <w:rStyle w:val="CodingLanguage"/>
        </w:rPr>
        <w:t>vars</w:t>
      </w:r>
      <w:proofErr w:type="spellEnd"/>
      <w:r>
        <w:t xml:space="preserve"> under the cloned directory containing the playbooks. The variables can be defined in any order but for the sake of clarity they have been divided into sections.</w:t>
      </w:r>
    </w:p>
    <w:p w14:paraId="0329AD53" w14:textId="77777777" w:rsidR="00C75C6C" w:rsidRDefault="00C75C6C" w:rsidP="00C75C6C">
      <w:pPr>
        <w:pStyle w:val="Heading3"/>
      </w:pPr>
      <w:r>
        <w:t>VMware configuration</w:t>
      </w:r>
    </w:p>
    <w:p w14:paraId="70EAF2BC" w14:textId="1B83EADB" w:rsidR="00C75C6C" w:rsidRDefault="00C75C6C" w:rsidP="00C75C6C">
      <w:pPr>
        <w:pStyle w:val="BodyTextMetricLight10pt"/>
      </w:pPr>
      <w:r w:rsidRPr="00C75C6C">
        <w:t>All VMware-related variables</w:t>
      </w:r>
      <w:r>
        <w:t xml:space="preserve"> </w:t>
      </w:r>
      <w:r w:rsidRPr="00C75C6C">
        <w:t xml:space="preserve">are mandatory and </w:t>
      </w:r>
      <w:r>
        <w:t xml:space="preserve">are described in </w:t>
      </w:r>
      <w:r w:rsidRPr="00A8556E">
        <w:fldChar w:fldCharType="begin"/>
      </w:r>
      <w:r w:rsidRPr="00A8556E">
        <w:instrText xml:space="preserve"> REF _Ref491165727 \h </w:instrText>
      </w:r>
      <w:r w:rsidR="00A8556E">
        <w:instrText xml:space="preserve"> \* MERGEFORMAT </w:instrText>
      </w:r>
      <w:r w:rsidRPr="00A8556E">
        <w:fldChar w:fldCharType="separate"/>
      </w:r>
      <w:r w:rsidR="00653064" w:rsidRPr="00653064">
        <w:t>Table 5</w:t>
      </w:r>
      <w:r w:rsidRPr="00A8556E">
        <w:fldChar w:fldCharType="end"/>
      </w:r>
      <w:r w:rsidRPr="00A8556E">
        <w:t>.</w:t>
      </w:r>
    </w:p>
    <w:p w14:paraId="006F0F3D" w14:textId="77777777" w:rsidR="00C75C6C" w:rsidRDefault="00C75C6C" w:rsidP="00C75C6C">
      <w:pPr>
        <w:pStyle w:val="MISCTableCaptionHeader8pt"/>
      </w:pPr>
      <w:bookmarkStart w:id="243" w:name="_Ref491165727"/>
      <w:r w:rsidRPr="00C75C6C">
        <w:rPr>
          <w:rStyle w:val="MISCTableCaptionHeaderBold8pt"/>
        </w:rPr>
        <w:t xml:space="preserve">Table </w:t>
      </w:r>
      <w:r w:rsidRPr="2F38FAA4">
        <w:fldChar w:fldCharType="begin"/>
      </w:r>
      <w:r w:rsidRPr="00C75C6C">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5</w:t>
      </w:r>
      <w:r w:rsidRPr="2F38FAA4">
        <w:fldChar w:fldCharType="end"/>
      </w:r>
      <w:bookmarkEnd w:id="243"/>
      <w:r w:rsidRPr="00C75C6C">
        <w:rPr>
          <w:rStyle w:val="MISCTableCaptionHeaderBold8pt"/>
        </w:rPr>
        <w:t>.</w:t>
      </w:r>
      <w:r>
        <w:t xml:space="preserve"> VMware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2334"/>
        <w:gridCol w:w="6251"/>
      </w:tblGrid>
      <w:tr w:rsidR="00A8556E" w:rsidRPr="000912CB" w14:paraId="0C170497" w14:textId="77777777" w:rsidTr="00ED1523">
        <w:trPr>
          <w:trHeight w:val="241"/>
        </w:trPr>
        <w:tc>
          <w:tcPr>
            <w:tcW w:w="1320" w:type="dxa"/>
            <w:tcBorders>
              <w:top w:val="nil"/>
              <w:bottom w:val="single" w:sz="36" w:space="0" w:color="00B388"/>
            </w:tcBorders>
            <w:shd w:val="clear" w:color="auto" w:fill="auto"/>
          </w:tcPr>
          <w:p w14:paraId="017B78D9" w14:textId="77777777" w:rsidR="00A8556E" w:rsidRDefault="00A8556E" w:rsidP="00ED1523">
            <w:pPr>
              <w:pStyle w:val="TableSubhead8pt"/>
            </w:pPr>
            <w:r>
              <w:t>Variable</w:t>
            </w:r>
          </w:p>
        </w:tc>
        <w:tc>
          <w:tcPr>
            <w:tcW w:w="7265" w:type="dxa"/>
            <w:tcBorders>
              <w:top w:val="nil"/>
              <w:bottom w:val="single" w:sz="36" w:space="0" w:color="00B388"/>
            </w:tcBorders>
            <w:shd w:val="clear" w:color="auto" w:fill="auto"/>
          </w:tcPr>
          <w:p w14:paraId="78D7DBC5" w14:textId="77777777" w:rsidR="00A8556E" w:rsidRPr="000912CB" w:rsidRDefault="00A8556E" w:rsidP="00ED1523">
            <w:pPr>
              <w:pStyle w:val="TableSubhead8pt"/>
            </w:pPr>
            <w:r>
              <w:t>Description</w:t>
            </w:r>
          </w:p>
        </w:tc>
      </w:tr>
      <w:tr w:rsidR="00A8556E" w:rsidRPr="000912CB" w14:paraId="7177FCB3" w14:textId="77777777" w:rsidTr="00ED1523">
        <w:trPr>
          <w:trHeight w:val="241"/>
        </w:trPr>
        <w:tc>
          <w:tcPr>
            <w:tcW w:w="1320" w:type="dxa"/>
            <w:tcBorders>
              <w:top w:val="single" w:sz="36" w:space="0" w:color="00B388"/>
            </w:tcBorders>
            <w:shd w:val="clear" w:color="auto" w:fill="auto"/>
          </w:tcPr>
          <w:p w14:paraId="6A17C2C9" w14:textId="77777777" w:rsidR="00A8556E" w:rsidRPr="00EE6515" w:rsidRDefault="00A8556E" w:rsidP="00ED1523">
            <w:pPr>
              <w:pStyle w:val="TableBody8pt"/>
              <w:rPr>
                <w:rStyle w:val="CodingLanguage"/>
              </w:rPr>
            </w:pPr>
            <w:proofErr w:type="spellStart"/>
            <w:r w:rsidRPr="39D63850">
              <w:rPr>
                <w:rStyle w:val="CodingLanguage"/>
              </w:rPr>
              <w:t>vcenter_hostname</w:t>
            </w:r>
            <w:proofErr w:type="spellEnd"/>
          </w:p>
        </w:tc>
        <w:tc>
          <w:tcPr>
            <w:tcW w:w="7265" w:type="dxa"/>
            <w:tcBorders>
              <w:top w:val="single" w:sz="36" w:space="0" w:color="00B388"/>
            </w:tcBorders>
            <w:shd w:val="clear" w:color="auto" w:fill="auto"/>
          </w:tcPr>
          <w:p w14:paraId="2C98801F" w14:textId="77777777" w:rsidR="00A8556E" w:rsidRPr="000912CB" w:rsidRDefault="00A8556E" w:rsidP="00ED1523">
            <w:pPr>
              <w:pStyle w:val="TableBody8pt"/>
            </w:pPr>
            <w:r>
              <w:t>IP or hostname of the vCenter appliance</w:t>
            </w:r>
          </w:p>
        </w:tc>
      </w:tr>
      <w:tr w:rsidR="00A8556E" w:rsidRPr="000912CB" w14:paraId="5DBB405C" w14:textId="77777777" w:rsidTr="00ED1523">
        <w:trPr>
          <w:trHeight w:val="241"/>
        </w:trPr>
        <w:tc>
          <w:tcPr>
            <w:tcW w:w="1320" w:type="dxa"/>
            <w:shd w:val="clear" w:color="auto" w:fill="auto"/>
          </w:tcPr>
          <w:p w14:paraId="23265E42" w14:textId="77777777" w:rsidR="00A8556E" w:rsidRPr="00EE6515" w:rsidRDefault="00A8556E" w:rsidP="00ED1523">
            <w:pPr>
              <w:pStyle w:val="TableBody8pt"/>
              <w:rPr>
                <w:rStyle w:val="CodingLanguage"/>
              </w:rPr>
            </w:pPr>
            <w:proofErr w:type="spellStart"/>
            <w:r w:rsidRPr="39D63850">
              <w:rPr>
                <w:rStyle w:val="CodingLanguage"/>
              </w:rPr>
              <w:t>vcenter_username</w:t>
            </w:r>
            <w:proofErr w:type="spellEnd"/>
          </w:p>
        </w:tc>
        <w:tc>
          <w:tcPr>
            <w:tcW w:w="7265" w:type="dxa"/>
            <w:shd w:val="clear" w:color="auto" w:fill="auto"/>
          </w:tcPr>
          <w:p w14:paraId="11FACDF1" w14:textId="77777777" w:rsidR="00A8556E" w:rsidRPr="008A6D37" w:rsidRDefault="00A8556E" w:rsidP="00ED1523">
            <w:pPr>
              <w:pStyle w:val="TableBody8pt"/>
              <w:rPr>
                <w:rFonts w:ascii="HPE Simple Light" w:hAnsi="HPE Simple Light"/>
              </w:rPr>
            </w:pPr>
            <w:r>
              <w:t xml:space="preserve">Username to log in to the vCenter appliance. It might include a domain, for example, </w:t>
            </w:r>
            <w:hyperlink r:id="rId50">
              <w:r w:rsidR="2F38FAA4" w:rsidRPr="2F38FAA4">
                <w:rPr>
                  <w:rStyle w:val="Hyperlink"/>
                  <w:rFonts w:ascii="HPE Simple Light" w:hAnsi="HPE Simple Light"/>
                </w:rPr>
                <w:t>administrator@vsphere.local</w:t>
              </w:r>
            </w:hyperlink>
            <w:r w:rsidR="2F38FAA4" w:rsidRPr="2F38FAA4">
              <w:rPr>
                <w:rStyle w:val="CodingLanguage"/>
              </w:rPr>
              <w:t>.</w:t>
            </w:r>
            <w:r>
              <w:rPr>
                <w:rStyle w:val="CodingLanguage"/>
              </w:rPr>
              <w:t xml:space="preserve"> </w:t>
            </w:r>
            <w:r w:rsidRPr="008404F9">
              <w:rPr>
                <w:rStyle w:val="CodingLanguage"/>
                <w:b/>
              </w:rPr>
              <w:t>Note:</w:t>
            </w:r>
            <w:r>
              <w:rPr>
                <w:rStyle w:val="CodingLanguage"/>
              </w:rPr>
              <w:t xml:space="preserve"> </w:t>
            </w:r>
            <w:r w:rsidRPr="00B9404A">
              <w:rPr>
                <w:rStyle w:val="CodingLanguage"/>
                <w:rFonts w:ascii="MetricHPE Light" w:hAnsi="MetricHPE Light"/>
              </w:rPr>
              <w:t>The corresponding password is stored in a separate file (</w:t>
            </w:r>
            <w:proofErr w:type="spellStart"/>
            <w:r w:rsidRPr="00E87B52">
              <w:rPr>
                <w:rStyle w:val="CodingLanguage"/>
              </w:rPr>
              <w:t>group_vars</w:t>
            </w:r>
            <w:proofErr w:type="spellEnd"/>
            <w:r w:rsidRPr="00E87B52">
              <w:rPr>
                <w:rStyle w:val="CodingLanguage"/>
              </w:rPr>
              <w:t>/vault</w:t>
            </w:r>
            <w:r w:rsidRPr="00B9404A">
              <w:rPr>
                <w:rStyle w:val="CodingLanguage"/>
                <w:rFonts w:ascii="MetricHPE Light" w:hAnsi="MetricHPE Light"/>
              </w:rPr>
              <w:t xml:space="preserve">) with the variable named </w:t>
            </w:r>
            <w:proofErr w:type="spellStart"/>
            <w:r>
              <w:rPr>
                <w:rStyle w:val="CodingLanguage"/>
              </w:rPr>
              <w:t>vcenter</w:t>
            </w:r>
            <w:r w:rsidRPr="0056198B">
              <w:rPr>
                <w:rStyle w:val="CodingLanguage"/>
              </w:rPr>
              <w:t>_password</w:t>
            </w:r>
            <w:proofErr w:type="spellEnd"/>
            <w:r w:rsidRPr="0056198B">
              <w:rPr>
                <w:rStyle w:val="CodingLanguage"/>
              </w:rPr>
              <w:t>.</w:t>
            </w:r>
          </w:p>
        </w:tc>
      </w:tr>
      <w:tr w:rsidR="00A8556E" w:rsidRPr="000912CB" w14:paraId="2AFBBB95" w14:textId="77777777" w:rsidTr="00ED1523">
        <w:trPr>
          <w:trHeight w:val="241"/>
        </w:trPr>
        <w:tc>
          <w:tcPr>
            <w:tcW w:w="1320" w:type="dxa"/>
            <w:shd w:val="clear" w:color="auto" w:fill="auto"/>
          </w:tcPr>
          <w:p w14:paraId="73A0F0E5" w14:textId="77777777" w:rsidR="00A8556E" w:rsidRPr="008A6D37" w:rsidRDefault="00A8556E" w:rsidP="00ED1523">
            <w:pPr>
              <w:pStyle w:val="TableBody8pt"/>
              <w:rPr>
                <w:rStyle w:val="CodingLanguage"/>
              </w:rPr>
            </w:pPr>
            <w:proofErr w:type="spellStart"/>
            <w:r w:rsidRPr="008A6D37">
              <w:rPr>
                <w:rStyle w:val="CodingLanguage"/>
              </w:rPr>
              <w:t>vcenter_validate_certs</w:t>
            </w:r>
            <w:proofErr w:type="spellEnd"/>
          </w:p>
        </w:tc>
        <w:tc>
          <w:tcPr>
            <w:tcW w:w="7265" w:type="dxa"/>
            <w:shd w:val="clear" w:color="auto" w:fill="auto"/>
          </w:tcPr>
          <w:p w14:paraId="00467B7B" w14:textId="77777777" w:rsidR="00A8556E" w:rsidRDefault="00A8556E" w:rsidP="00ED1523">
            <w:pPr>
              <w:pStyle w:val="TableBody8pt"/>
            </w:pPr>
            <w:r>
              <w:t>‘</w:t>
            </w:r>
            <w:r w:rsidRPr="00480E6D">
              <w:rPr>
                <w:rStyle w:val="CodingLanguage"/>
              </w:rPr>
              <w:t>no</w:t>
            </w:r>
            <w:r>
              <w:t>’</w:t>
            </w:r>
          </w:p>
        </w:tc>
      </w:tr>
      <w:tr w:rsidR="00A8556E" w:rsidRPr="000912CB" w14:paraId="0599062D" w14:textId="77777777" w:rsidTr="00ED1523">
        <w:trPr>
          <w:trHeight w:val="241"/>
        </w:trPr>
        <w:tc>
          <w:tcPr>
            <w:tcW w:w="1320" w:type="dxa"/>
            <w:shd w:val="clear" w:color="auto" w:fill="auto"/>
          </w:tcPr>
          <w:p w14:paraId="165808D1" w14:textId="77777777" w:rsidR="00A8556E" w:rsidRPr="00EE6515" w:rsidRDefault="00A8556E" w:rsidP="00ED1523">
            <w:pPr>
              <w:pStyle w:val="TableBody8pt"/>
              <w:rPr>
                <w:rStyle w:val="CodingLanguage"/>
              </w:rPr>
            </w:pPr>
            <w:r>
              <w:rPr>
                <w:rStyle w:val="CodingLanguage"/>
              </w:rPr>
              <w:t>d</w:t>
            </w:r>
            <w:r w:rsidRPr="39D63850">
              <w:rPr>
                <w:rStyle w:val="CodingLanguage"/>
              </w:rPr>
              <w:t>atacenter</w:t>
            </w:r>
          </w:p>
        </w:tc>
        <w:tc>
          <w:tcPr>
            <w:tcW w:w="7265" w:type="dxa"/>
            <w:shd w:val="clear" w:color="auto" w:fill="auto"/>
          </w:tcPr>
          <w:p w14:paraId="4A56F8F1" w14:textId="77777777" w:rsidR="00A8556E" w:rsidRPr="000912CB" w:rsidRDefault="00A8556E" w:rsidP="00ED1523">
            <w:pPr>
              <w:pStyle w:val="TableBody8pt"/>
            </w:pPr>
            <w:r>
              <w:t>Name of the datacenter where the environment will be provisioned</w:t>
            </w:r>
          </w:p>
        </w:tc>
      </w:tr>
      <w:tr w:rsidR="00A8556E" w:rsidRPr="000912CB" w14:paraId="4FF21F9D" w14:textId="77777777" w:rsidTr="00ED1523">
        <w:trPr>
          <w:trHeight w:val="241"/>
        </w:trPr>
        <w:tc>
          <w:tcPr>
            <w:tcW w:w="1320" w:type="dxa"/>
            <w:shd w:val="clear" w:color="auto" w:fill="auto"/>
          </w:tcPr>
          <w:p w14:paraId="5A8EB0E8" w14:textId="77777777" w:rsidR="00A8556E" w:rsidRPr="00EE6515" w:rsidRDefault="00A8556E" w:rsidP="00ED1523">
            <w:pPr>
              <w:pStyle w:val="TableBody8pt"/>
              <w:rPr>
                <w:rStyle w:val="CodingLanguage"/>
              </w:rPr>
            </w:pPr>
            <w:proofErr w:type="spellStart"/>
            <w:r w:rsidRPr="39D63850">
              <w:rPr>
                <w:rStyle w:val="CodingLanguage"/>
              </w:rPr>
              <w:lastRenderedPageBreak/>
              <w:t>vm_username</w:t>
            </w:r>
            <w:proofErr w:type="spellEnd"/>
          </w:p>
        </w:tc>
        <w:tc>
          <w:tcPr>
            <w:tcW w:w="7265" w:type="dxa"/>
            <w:shd w:val="clear" w:color="auto" w:fill="auto"/>
          </w:tcPr>
          <w:p w14:paraId="2F2595D7" w14:textId="77777777" w:rsidR="00A8556E" w:rsidRPr="008A6D37" w:rsidRDefault="00A8556E" w:rsidP="00ED1523">
            <w:pPr>
              <w:pStyle w:val="TableBody8pt"/>
              <w:rPr>
                <w:rFonts w:ascii="HPE Simple Light" w:hAnsi="HPE Simple Light"/>
              </w:rPr>
            </w:pPr>
            <w:r>
              <w:t xml:space="preserve">Username to log into the VMs. It needs to match the one from the VM Template, so unless you have created a user, you must use </w:t>
            </w:r>
            <w:r w:rsidRPr="39D63850">
              <w:rPr>
                <w:rStyle w:val="CodingLanguage"/>
              </w:rPr>
              <w:t>root</w:t>
            </w:r>
            <w:r>
              <w:rPr>
                <w:rStyle w:val="CodingLanguage"/>
              </w:rPr>
              <w:t xml:space="preserve">. </w:t>
            </w:r>
            <w:r w:rsidRPr="008A6D37">
              <w:rPr>
                <w:rStyle w:val="CodingLanguage"/>
                <w:b/>
              </w:rPr>
              <w:t>Note:</w:t>
            </w:r>
            <w:r>
              <w:rPr>
                <w:rStyle w:val="CodingLanguage"/>
              </w:rPr>
              <w:t xml:space="preserve"> </w:t>
            </w:r>
            <w:r w:rsidRPr="00B9404A">
              <w:rPr>
                <w:rStyle w:val="CodingLanguage"/>
                <w:rFonts w:ascii="MetricHPE Light" w:hAnsi="MetricHPE Light"/>
              </w:rPr>
              <w:t>The corresponding password is stored in a separate file (</w:t>
            </w:r>
            <w:proofErr w:type="spellStart"/>
            <w:r w:rsidRPr="00480E6D">
              <w:rPr>
                <w:rStyle w:val="CodingLanguage"/>
              </w:rPr>
              <w:t>group_vars</w:t>
            </w:r>
            <w:proofErr w:type="spellEnd"/>
            <w:r w:rsidRPr="00480E6D">
              <w:rPr>
                <w:rStyle w:val="CodingLanguage"/>
              </w:rPr>
              <w:t>/vault</w:t>
            </w:r>
            <w:r w:rsidRPr="00B9404A">
              <w:rPr>
                <w:rStyle w:val="CodingLanguage"/>
                <w:rFonts w:ascii="MetricHPE Light" w:hAnsi="MetricHPE Light"/>
              </w:rPr>
              <w:t xml:space="preserve">) with the variable named </w:t>
            </w:r>
            <w:proofErr w:type="spellStart"/>
            <w:r w:rsidRPr="0056198B">
              <w:rPr>
                <w:rStyle w:val="CodingLanguage"/>
              </w:rPr>
              <w:t>vm_password</w:t>
            </w:r>
            <w:proofErr w:type="spellEnd"/>
            <w:r w:rsidRPr="0056198B">
              <w:rPr>
                <w:rStyle w:val="CodingLanguage"/>
              </w:rPr>
              <w:t>.</w:t>
            </w:r>
          </w:p>
        </w:tc>
      </w:tr>
      <w:tr w:rsidR="00A8556E" w:rsidRPr="000912CB" w14:paraId="20427604" w14:textId="77777777" w:rsidTr="00ED1523">
        <w:trPr>
          <w:trHeight w:val="232"/>
        </w:trPr>
        <w:tc>
          <w:tcPr>
            <w:tcW w:w="1320" w:type="dxa"/>
            <w:shd w:val="clear" w:color="auto" w:fill="auto"/>
          </w:tcPr>
          <w:p w14:paraId="16B3A0F4" w14:textId="77777777" w:rsidR="00A8556E" w:rsidRPr="00EE6515" w:rsidRDefault="00A8556E" w:rsidP="00ED1523">
            <w:pPr>
              <w:pStyle w:val="TableBody8pt"/>
              <w:rPr>
                <w:rStyle w:val="CodingLanguage"/>
              </w:rPr>
            </w:pPr>
            <w:proofErr w:type="spellStart"/>
            <w:r w:rsidRPr="39D63850">
              <w:rPr>
                <w:rStyle w:val="CodingLanguage"/>
              </w:rPr>
              <w:t>vm_template</w:t>
            </w:r>
            <w:proofErr w:type="spellEnd"/>
          </w:p>
        </w:tc>
        <w:tc>
          <w:tcPr>
            <w:tcW w:w="7265" w:type="dxa"/>
            <w:shd w:val="clear" w:color="auto" w:fill="auto"/>
          </w:tcPr>
          <w:p w14:paraId="04327F18" w14:textId="7D00B071" w:rsidR="00A8556E" w:rsidRDefault="00A8556E" w:rsidP="00ED1523">
            <w:pPr>
              <w:pStyle w:val="TableBody8pt"/>
            </w:pPr>
            <w:r>
              <w:t>Name of the VM Template to be used. Note that this is the name from a vCenter perspective, not the hostname</w:t>
            </w:r>
            <w:r w:rsidR="009A5826">
              <w:t>.</w:t>
            </w:r>
          </w:p>
        </w:tc>
      </w:tr>
      <w:tr w:rsidR="00A8556E" w:rsidRPr="000912CB" w14:paraId="08AEFA08" w14:textId="77777777" w:rsidTr="00ED1523">
        <w:trPr>
          <w:trHeight w:val="232"/>
        </w:trPr>
        <w:tc>
          <w:tcPr>
            <w:tcW w:w="1320" w:type="dxa"/>
            <w:shd w:val="clear" w:color="auto" w:fill="auto"/>
          </w:tcPr>
          <w:p w14:paraId="30B63712" w14:textId="77777777" w:rsidR="00A8556E" w:rsidRPr="00EE6515" w:rsidRDefault="00A8556E" w:rsidP="00ED1523">
            <w:pPr>
              <w:pStyle w:val="TableBody8pt"/>
              <w:rPr>
                <w:rStyle w:val="CodingLanguage"/>
              </w:rPr>
            </w:pPr>
            <w:proofErr w:type="spellStart"/>
            <w:r w:rsidRPr="39D63850">
              <w:rPr>
                <w:rStyle w:val="CodingLanguage"/>
              </w:rPr>
              <w:t>folder_name</w:t>
            </w:r>
            <w:proofErr w:type="spellEnd"/>
          </w:p>
        </w:tc>
        <w:tc>
          <w:tcPr>
            <w:tcW w:w="7265" w:type="dxa"/>
            <w:shd w:val="clear" w:color="auto" w:fill="auto"/>
          </w:tcPr>
          <w:p w14:paraId="596B692E" w14:textId="77777777" w:rsidR="00A8556E" w:rsidRPr="00C75C6C" w:rsidRDefault="00A8556E" w:rsidP="00ED1523">
            <w:pPr>
              <w:pStyle w:val="TableBody8pt"/>
            </w:pPr>
            <w:proofErr w:type="gramStart"/>
            <w:r>
              <w:t>vCenter</w:t>
            </w:r>
            <w:proofErr w:type="gramEnd"/>
            <w:r>
              <w:t xml:space="preserve"> folder to deploy the VMs. If you do not wish to deploy in a particular folder, the value should be </w:t>
            </w:r>
            <w:r w:rsidRPr="00330367">
              <w:rPr>
                <w:rStyle w:val="CodingLanguage"/>
              </w:rPr>
              <w:t>/</w:t>
            </w:r>
            <w:r>
              <w:rPr>
                <w:b/>
              </w:rPr>
              <w:t xml:space="preserve">. </w:t>
            </w:r>
            <w:r w:rsidRPr="008A6D37">
              <w:rPr>
                <w:b/>
              </w:rPr>
              <w:t>Note:</w:t>
            </w:r>
            <w:r>
              <w:t xml:space="preserve"> </w:t>
            </w:r>
            <w:r w:rsidRPr="008A6D37">
              <w:t xml:space="preserve">If you </w:t>
            </w:r>
            <w:r>
              <w:t>want</w:t>
            </w:r>
            <w:r w:rsidRPr="008A6D37">
              <w:t xml:space="preserve"> to deploy in a specific folder, you n</w:t>
            </w:r>
            <w:r w:rsidRPr="00471136">
              <w:t xml:space="preserve">eed to create this folder </w:t>
            </w:r>
            <w:r w:rsidRPr="008A6D37">
              <w:t>in the inventory of the selected datacenter</w:t>
            </w:r>
            <w:r w:rsidRPr="00471136">
              <w:t xml:space="preserve"> befor</w:t>
            </w:r>
            <w:r>
              <w:t>e starting the deployment.</w:t>
            </w:r>
          </w:p>
        </w:tc>
      </w:tr>
      <w:tr w:rsidR="00A8556E" w:rsidRPr="000912CB" w14:paraId="2A02D230" w14:textId="77777777" w:rsidTr="00ED1523">
        <w:trPr>
          <w:trHeight w:val="232"/>
        </w:trPr>
        <w:tc>
          <w:tcPr>
            <w:tcW w:w="1320" w:type="dxa"/>
            <w:shd w:val="clear" w:color="auto" w:fill="auto"/>
          </w:tcPr>
          <w:p w14:paraId="3BBAC319" w14:textId="77777777" w:rsidR="00A8556E" w:rsidRPr="00EE6515" w:rsidRDefault="00A8556E" w:rsidP="00ED1523">
            <w:pPr>
              <w:pStyle w:val="TableBody8pt"/>
              <w:rPr>
                <w:rStyle w:val="CodingLanguage"/>
              </w:rPr>
            </w:pPr>
            <w:proofErr w:type="spellStart"/>
            <w:r w:rsidRPr="39D63850">
              <w:rPr>
                <w:rStyle w:val="CodingLanguage"/>
              </w:rPr>
              <w:t>datastores</w:t>
            </w:r>
            <w:proofErr w:type="spellEnd"/>
          </w:p>
        </w:tc>
        <w:tc>
          <w:tcPr>
            <w:tcW w:w="7265" w:type="dxa"/>
            <w:shd w:val="clear" w:color="auto" w:fill="auto"/>
          </w:tcPr>
          <w:p w14:paraId="06DB66C9" w14:textId="6A44FC8E" w:rsidR="00A8556E" w:rsidRPr="00C75C6C" w:rsidRDefault="00A8556E" w:rsidP="009A5826">
            <w:pPr>
              <w:pStyle w:val="TableBody8pt"/>
            </w:pPr>
            <w:r>
              <w:t xml:space="preserve">List of </w:t>
            </w:r>
            <w:proofErr w:type="spellStart"/>
            <w:r>
              <w:t>datastores</w:t>
            </w:r>
            <w:proofErr w:type="spellEnd"/>
            <w:r>
              <w:t xml:space="preserve"> to be used, in list format, i.e. [‘</w:t>
            </w:r>
            <w:r w:rsidRPr="39D63850">
              <w:rPr>
                <w:rStyle w:val="CodingLanguage"/>
              </w:rPr>
              <w:t>Datastore1</w:t>
            </w:r>
            <w:r>
              <w:t>’,’</w:t>
            </w:r>
            <w:r w:rsidRPr="39D63850">
              <w:rPr>
                <w:rStyle w:val="CodingLanguage"/>
              </w:rPr>
              <w:t>Datastore2</w:t>
            </w:r>
            <w:r>
              <w:t>’...]. Please note that from a SimpliVity perspective, it is</w:t>
            </w:r>
            <w:r w:rsidR="009A5826">
              <w:t xml:space="preserve"> a</w:t>
            </w:r>
            <w:r>
              <w:t xml:space="preserve"> best practice to use </w:t>
            </w:r>
            <w:r w:rsidR="009A5826">
              <w:t>only</w:t>
            </w:r>
            <w:r>
              <w:t xml:space="preserve"> one Datastore. Using more than one will not provide any advantages in terms of reliability and will add additional complexity. This datastore must exist before you run the playbooks. </w:t>
            </w:r>
          </w:p>
        </w:tc>
      </w:tr>
      <w:tr w:rsidR="00A8556E" w:rsidRPr="000912CB" w14:paraId="6E5BFF5A" w14:textId="77777777" w:rsidTr="00ED1523">
        <w:trPr>
          <w:trHeight w:val="232"/>
        </w:trPr>
        <w:tc>
          <w:tcPr>
            <w:tcW w:w="1320" w:type="dxa"/>
            <w:shd w:val="clear" w:color="auto" w:fill="auto"/>
          </w:tcPr>
          <w:p w14:paraId="49463282" w14:textId="77777777" w:rsidR="00A8556E" w:rsidRPr="00EE6515" w:rsidRDefault="00A8556E" w:rsidP="00ED1523">
            <w:pPr>
              <w:pStyle w:val="TableBody8pt"/>
              <w:rPr>
                <w:rStyle w:val="CodingLanguage"/>
              </w:rPr>
            </w:pPr>
            <w:r w:rsidRPr="39D63850">
              <w:rPr>
                <w:rStyle w:val="CodingLanguage"/>
              </w:rPr>
              <w:t>disk2</w:t>
            </w:r>
          </w:p>
        </w:tc>
        <w:tc>
          <w:tcPr>
            <w:tcW w:w="7265" w:type="dxa"/>
            <w:shd w:val="clear" w:color="auto" w:fill="auto"/>
          </w:tcPr>
          <w:p w14:paraId="250C9279" w14:textId="07F463CC" w:rsidR="00A8556E" w:rsidRPr="00C75C6C" w:rsidRDefault="00A8556E" w:rsidP="00ED1523">
            <w:pPr>
              <w:pStyle w:val="TableBody8pt"/>
            </w:pPr>
            <w:r>
              <w:t>UNIX</w:t>
            </w:r>
            <w:r w:rsidR="009A5826" w:rsidRPr="009A5826">
              <w:t>®</w:t>
            </w:r>
            <w:r>
              <w:t xml:space="preserve"> name of the second disk for the Docker VMs. Typically </w:t>
            </w:r>
            <w:r w:rsidRPr="39D63850">
              <w:rPr>
                <w:rStyle w:val="CodingLanguage"/>
              </w:rPr>
              <w:t>/dev/</w:t>
            </w:r>
            <w:proofErr w:type="spellStart"/>
            <w:r w:rsidRPr="39D63850">
              <w:rPr>
                <w:rStyle w:val="CodingLanguage"/>
              </w:rPr>
              <w:t>sdb</w:t>
            </w:r>
            <w:proofErr w:type="spellEnd"/>
          </w:p>
        </w:tc>
      </w:tr>
      <w:tr w:rsidR="00A8556E" w:rsidRPr="000912CB" w14:paraId="1E01C726" w14:textId="77777777" w:rsidTr="00ED1523">
        <w:trPr>
          <w:trHeight w:val="232"/>
        </w:trPr>
        <w:tc>
          <w:tcPr>
            <w:tcW w:w="1320" w:type="dxa"/>
            <w:shd w:val="clear" w:color="auto" w:fill="auto"/>
          </w:tcPr>
          <w:p w14:paraId="5A5FFFE7" w14:textId="77777777" w:rsidR="00A8556E" w:rsidRPr="00EE6515" w:rsidRDefault="00A8556E" w:rsidP="00ED1523">
            <w:pPr>
              <w:pStyle w:val="TableBody8pt"/>
              <w:rPr>
                <w:rStyle w:val="CodingLanguage"/>
              </w:rPr>
            </w:pPr>
            <w:r w:rsidRPr="39D63850">
              <w:rPr>
                <w:rStyle w:val="CodingLanguage"/>
              </w:rPr>
              <w:t>disk2_part</w:t>
            </w:r>
          </w:p>
        </w:tc>
        <w:tc>
          <w:tcPr>
            <w:tcW w:w="7265" w:type="dxa"/>
            <w:shd w:val="clear" w:color="auto" w:fill="auto"/>
          </w:tcPr>
          <w:p w14:paraId="2FE92373" w14:textId="77777777" w:rsidR="00A8556E" w:rsidRPr="00C75C6C" w:rsidRDefault="00A8556E" w:rsidP="00ED1523">
            <w:pPr>
              <w:pStyle w:val="TableBody8pt"/>
            </w:pPr>
            <w:r>
              <w:t xml:space="preserve">UNIX name of the partition of the second disk for the Docker VMs. Typically </w:t>
            </w:r>
            <w:r w:rsidRPr="39D63850">
              <w:rPr>
                <w:rStyle w:val="CodingLanguage"/>
              </w:rPr>
              <w:t>/dev/sdb1</w:t>
            </w:r>
          </w:p>
        </w:tc>
      </w:tr>
      <w:tr w:rsidR="00A8556E" w:rsidRPr="000912CB" w14:paraId="7188CBE2" w14:textId="77777777" w:rsidTr="00ED1523">
        <w:trPr>
          <w:trHeight w:val="80"/>
        </w:trPr>
        <w:tc>
          <w:tcPr>
            <w:tcW w:w="1320" w:type="dxa"/>
            <w:shd w:val="clear" w:color="auto" w:fill="auto"/>
          </w:tcPr>
          <w:p w14:paraId="4541C483" w14:textId="77777777" w:rsidR="00A8556E" w:rsidRPr="00EE6515" w:rsidRDefault="00A8556E" w:rsidP="00ED1523">
            <w:pPr>
              <w:pStyle w:val="TableBody8pt"/>
              <w:ind w:right="-415"/>
              <w:rPr>
                <w:rStyle w:val="CodingLanguage"/>
              </w:rPr>
            </w:pPr>
            <w:proofErr w:type="spellStart"/>
            <w:r w:rsidRPr="39D63850">
              <w:rPr>
                <w:rStyle w:val="CodingLanguage"/>
              </w:rPr>
              <w:t>vsphere_plugin_version</w:t>
            </w:r>
            <w:proofErr w:type="spellEnd"/>
          </w:p>
        </w:tc>
        <w:tc>
          <w:tcPr>
            <w:tcW w:w="7265" w:type="dxa"/>
            <w:shd w:val="clear" w:color="auto" w:fill="auto"/>
          </w:tcPr>
          <w:p w14:paraId="071CA8EA" w14:textId="2F85BA46" w:rsidR="00A8556E" w:rsidRPr="000912CB" w:rsidRDefault="00A8556E" w:rsidP="00662787">
            <w:pPr>
              <w:pStyle w:val="TableBody8pt"/>
            </w:pPr>
            <w:r>
              <w:t xml:space="preserve">Version of the vSphere plugin for Docker. </w:t>
            </w:r>
            <w:r w:rsidR="00480E6D">
              <w:t xml:space="preserve">The default is </w:t>
            </w:r>
            <w:r w:rsidR="00FD28CB">
              <w:rPr>
                <w:rStyle w:val="CodingLanguage"/>
              </w:rPr>
              <w:t>0.19</w:t>
            </w:r>
            <w:r w:rsidR="00480E6D">
              <w:rPr>
                <w:rStyle w:val="CodingLanguage"/>
              </w:rPr>
              <w:t xml:space="preserve"> </w:t>
            </w:r>
            <w:r w:rsidR="00480E6D" w:rsidRPr="00B1714A">
              <w:t xml:space="preserve">which </w:t>
            </w:r>
            <w:r w:rsidR="00480E6D">
              <w:t>i</w:t>
            </w:r>
            <w:r w:rsidR="00480E6D" w:rsidRPr="00B1714A">
              <w:t xml:space="preserve">s the </w:t>
            </w:r>
            <w:r w:rsidR="00480E6D">
              <w:t xml:space="preserve">latest </w:t>
            </w:r>
            <w:r w:rsidR="00480E6D" w:rsidRPr="00B1714A">
              <w:t xml:space="preserve">version at the time </w:t>
            </w:r>
            <w:r w:rsidR="00480E6D">
              <w:t>of writing this</w:t>
            </w:r>
            <w:r w:rsidR="00480E6D" w:rsidRPr="00B1714A">
              <w:t xml:space="preserve"> document.</w:t>
            </w:r>
            <w:r w:rsidR="00480E6D">
              <w:t xml:space="preserve"> </w:t>
            </w:r>
            <w:r w:rsidR="00480E6D" w:rsidRPr="00A076EF">
              <w:t>The version of the plugin should match the version of the vSphere Installation Bundle (VIB)</w:t>
            </w:r>
            <w:r w:rsidR="00480E6D">
              <w:t xml:space="preserve"> that </w:t>
            </w:r>
            <w:r w:rsidR="00480E6D" w:rsidRPr="00A076EF">
              <w:t>you installed on the ESXi server</w:t>
            </w:r>
            <w:r w:rsidR="00480E6D">
              <w:t>s.</w:t>
            </w:r>
          </w:p>
        </w:tc>
      </w:tr>
    </w:tbl>
    <w:p w14:paraId="2D6B1590" w14:textId="77777777" w:rsidR="00C75C6C" w:rsidRPr="00C75C6C" w:rsidRDefault="00C75C6C" w:rsidP="00DD2789">
      <w:pPr>
        <w:pStyle w:val="Heading2"/>
      </w:pPr>
    </w:p>
    <w:p w14:paraId="0026FFDF" w14:textId="49EE1E29" w:rsidR="006740C4" w:rsidRDefault="009A5826" w:rsidP="00652097">
      <w:pPr>
        <w:pStyle w:val="Heading3"/>
      </w:pPr>
      <w:r>
        <w:t>HPE SimpliV</w:t>
      </w:r>
      <w:r w:rsidR="00DD2789" w:rsidRPr="00DD2789">
        <w:t>ity configuration</w:t>
      </w:r>
    </w:p>
    <w:p w14:paraId="7332B738" w14:textId="28B326DA" w:rsidR="00DD2789" w:rsidRDefault="00DD2789" w:rsidP="00DD2789">
      <w:pPr>
        <w:pStyle w:val="BodyTextMetricLight10pt"/>
      </w:pPr>
      <w:r>
        <w:t xml:space="preserve">All </w:t>
      </w:r>
      <w:r w:rsidR="009A5826">
        <w:t xml:space="preserve">HPE </w:t>
      </w:r>
      <w:r>
        <w:t xml:space="preserve">SimpliVity variables are mandatory and are described in </w:t>
      </w:r>
      <w:r w:rsidRPr="00ED1523">
        <w:fldChar w:fldCharType="begin"/>
      </w:r>
      <w:r w:rsidRPr="00ED1523">
        <w:instrText xml:space="preserve"> REF _Ref491167633 \h </w:instrText>
      </w:r>
      <w:r w:rsidR="00ED1523">
        <w:instrText xml:space="preserve"> \* MERGEFORMAT </w:instrText>
      </w:r>
      <w:r w:rsidRPr="00ED1523">
        <w:fldChar w:fldCharType="separate"/>
      </w:r>
      <w:r w:rsidR="00653064" w:rsidRPr="00653064">
        <w:t>Table 6</w:t>
      </w:r>
      <w:r w:rsidRPr="00ED1523">
        <w:fldChar w:fldCharType="end"/>
      </w:r>
      <w:r w:rsidRPr="00ED1523">
        <w:t>.</w:t>
      </w:r>
    </w:p>
    <w:p w14:paraId="0B1C2476" w14:textId="77777777" w:rsidR="00DD2789" w:rsidRPr="00DD2789" w:rsidRDefault="00DD2789" w:rsidP="00DD2789">
      <w:pPr>
        <w:pStyle w:val="MISCTableCaptionHeader8pt"/>
      </w:pPr>
      <w:r w:rsidRPr="00DD2789">
        <w:rPr>
          <w:rStyle w:val="MISCTableCaptionHeaderBold8pt"/>
        </w:rPr>
        <w:t xml:space="preserve"> </w:t>
      </w:r>
      <w:bookmarkStart w:id="244" w:name="_Ref491167633"/>
      <w:r w:rsidRPr="00DD2789">
        <w:rPr>
          <w:rStyle w:val="MISCTableCaptionHeaderBold8pt"/>
        </w:rPr>
        <w:t xml:space="preserve">Table </w:t>
      </w:r>
      <w:r w:rsidRPr="2F38FAA4">
        <w:fldChar w:fldCharType="begin"/>
      </w:r>
      <w:r w:rsidRPr="00DD2789">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6</w:t>
      </w:r>
      <w:r w:rsidRPr="2F38FAA4">
        <w:fldChar w:fldCharType="end"/>
      </w:r>
      <w:bookmarkEnd w:id="244"/>
      <w:r w:rsidRPr="00DD2789">
        <w:rPr>
          <w:rStyle w:val="MISCTableCaptionHeaderBold8pt"/>
        </w:rPr>
        <w:t>.</w:t>
      </w:r>
      <w:r w:rsidRPr="2B3250BB">
        <w:t xml:space="preserve"> </w:t>
      </w:r>
      <w:r>
        <w:t>SimpliVity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245" w:author="Moynihan, Nick" w:date="2017-10-31T04:36:00Z">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2250"/>
        <w:gridCol w:w="6335"/>
        <w:tblGridChange w:id="246">
          <w:tblGrid>
            <w:gridCol w:w="360"/>
            <w:gridCol w:w="360"/>
            <w:gridCol w:w="1530"/>
            <w:gridCol w:w="6335"/>
          </w:tblGrid>
        </w:tblGridChange>
      </w:tblGrid>
      <w:tr w:rsidR="00DD2789" w:rsidRPr="000912CB" w14:paraId="357BF492" w14:textId="77777777" w:rsidTr="49F9D633">
        <w:trPr>
          <w:trHeight w:val="241"/>
          <w:trPrChange w:id="247" w:author="Moynihan, Nick" w:date="2017-10-31T04:36:00Z">
            <w:trPr>
              <w:gridAfter w:val="0"/>
            </w:trPr>
          </w:trPrChange>
        </w:trPr>
        <w:tc>
          <w:tcPr>
            <w:tcW w:w="1682" w:type="dxa"/>
            <w:tcBorders>
              <w:top w:val="nil"/>
              <w:bottom w:val="single" w:sz="36" w:space="0" w:color="00B388"/>
            </w:tcBorders>
            <w:shd w:val="clear" w:color="auto" w:fill="auto"/>
            <w:tcPrChange w:id="248" w:author="Moynihan, Nick" w:date="2017-10-31T04:36:00Z">
              <w:tcPr>
                <w:tcW w:w="1682" w:type="dxa"/>
                <w:tcBorders>
                  <w:top w:val="nil"/>
                  <w:bottom w:val="single" w:sz="36" w:space="0" w:color="00B388"/>
                </w:tcBorders>
                <w:shd w:val="clear" w:color="auto" w:fill="auto"/>
              </w:tcPr>
            </w:tcPrChange>
          </w:tcPr>
          <w:p w14:paraId="51AF8660" w14:textId="77777777" w:rsidR="00DD2789" w:rsidRDefault="00DD2789" w:rsidP="0089150C">
            <w:pPr>
              <w:pStyle w:val="TableSubhead8pt"/>
            </w:pPr>
            <w:r>
              <w:t>Variable</w:t>
            </w:r>
          </w:p>
        </w:tc>
        <w:tc>
          <w:tcPr>
            <w:tcW w:w="6903" w:type="dxa"/>
            <w:tcBorders>
              <w:top w:val="nil"/>
              <w:bottom w:val="single" w:sz="36" w:space="0" w:color="00B388"/>
            </w:tcBorders>
            <w:shd w:val="clear" w:color="auto" w:fill="auto"/>
            <w:tcPrChange w:id="249" w:author="Moynihan, Nick" w:date="2017-10-31T04:36:00Z">
              <w:tcPr>
                <w:tcW w:w="6903" w:type="dxa"/>
                <w:tcBorders>
                  <w:top w:val="nil"/>
                  <w:bottom w:val="single" w:sz="36" w:space="0" w:color="00B388"/>
                </w:tcBorders>
                <w:shd w:val="clear" w:color="auto" w:fill="auto"/>
              </w:tcPr>
            </w:tcPrChange>
          </w:tcPr>
          <w:p w14:paraId="55C303F7" w14:textId="77777777" w:rsidR="00DD2789" w:rsidRPr="000912CB" w:rsidRDefault="00DD2789" w:rsidP="0089150C">
            <w:pPr>
              <w:pStyle w:val="TableSubhead8pt"/>
            </w:pPr>
            <w:r>
              <w:t>Description</w:t>
            </w:r>
          </w:p>
        </w:tc>
      </w:tr>
      <w:tr w:rsidR="00DD2789" w:rsidRPr="000912CB" w14:paraId="25011287" w14:textId="77777777" w:rsidTr="49F9D633">
        <w:trPr>
          <w:trHeight w:val="241"/>
          <w:trPrChange w:id="250" w:author="Moynihan, Nick" w:date="2017-10-31T04:36:00Z">
            <w:trPr>
              <w:gridAfter w:val="0"/>
            </w:trPr>
          </w:trPrChange>
        </w:trPr>
        <w:tc>
          <w:tcPr>
            <w:tcW w:w="1682" w:type="dxa"/>
            <w:tcBorders>
              <w:top w:val="single" w:sz="36" w:space="0" w:color="00B388"/>
            </w:tcBorders>
            <w:shd w:val="clear" w:color="auto" w:fill="auto"/>
            <w:tcPrChange w:id="251" w:author="Moynihan, Nick" w:date="2017-10-31T04:36:00Z">
              <w:tcPr>
                <w:tcW w:w="1682" w:type="dxa"/>
                <w:tcBorders>
                  <w:top w:val="single" w:sz="36" w:space="0" w:color="00B388"/>
                </w:tcBorders>
                <w:shd w:val="clear" w:color="auto" w:fill="auto"/>
              </w:tcPr>
            </w:tcPrChange>
          </w:tcPr>
          <w:p w14:paraId="6F6256B5" w14:textId="77777777" w:rsidR="00DD2789" w:rsidRPr="00EE6515" w:rsidRDefault="00652097" w:rsidP="0089150C">
            <w:pPr>
              <w:pStyle w:val="TableBody8pt"/>
              <w:rPr>
                <w:rStyle w:val="CodingLanguage"/>
              </w:rPr>
            </w:pPr>
            <w:proofErr w:type="spellStart"/>
            <w:r w:rsidRPr="00EE6515">
              <w:rPr>
                <w:rStyle w:val="CodingLanguage"/>
              </w:rPr>
              <w:t>simplivity_username</w:t>
            </w:r>
            <w:proofErr w:type="spellEnd"/>
          </w:p>
        </w:tc>
        <w:tc>
          <w:tcPr>
            <w:tcW w:w="6903" w:type="dxa"/>
            <w:tcBorders>
              <w:top w:val="single" w:sz="36" w:space="0" w:color="00B388"/>
            </w:tcBorders>
            <w:shd w:val="clear" w:color="auto" w:fill="auto"/>
            <w:tcPrChange w:id="252" w:author="Moynihan, Nick" w:date="2017-10-31T04:36:00Z">
              <w:tcPr>
                <w:tcW w:w="6903" w:type="dxa"/>
                <w:tcBorders>
                  <w:top w:val="single" w:sz="36" w:space="0" w:color="00B388"/>
                </w:tcBorders>
                <w:shd w:val="clear" w:color="auto" w:fill="auto"/>
              </w:tcPr>
            </w:tcPrChange>
          </w:tcPr>
          <w:p w14:paraId="2AA55D82" w14:textId="6C1C2D5D" w:rsidR="00652097" w:rsidRPr="000912CB" w:rsidRDefault="00652097" w:rsidP="0089150C">
            <w:pPr>
              <w:pStyle w:val="TableBody8pt"/>
            </w:pPr>
            <w:r w:rsidRPr="00652097">
              <w:t>U</w:t>
            </w:r>
            <w:r w:rsidR="009A5826">
              <w:t xml:space="preserve">sername to log in to the </w:t>
            </w:r>
            <w:proofErr w:type="spellStart"/>
            <w:r w:rsidR="009A5826">
              <w:t>Simpliv</w:t>
            </w:r>
            <w:r w:rsidRPr="00652097">
              <w:t>ity</w:t>
            </w:r>
            <w:proofErr w:type="spellEnd"/>
            <w:r w:rsidRPr="2B3250BB">
              <w:t xml:space="preserve"> </w:t>
            </w:r>
            <w:proofErr w:type="spellStart"/>
            <w:r w:rsidRPr="00652097">
              <w:t>Omnistack</w:t>
            </w:r>
            <w:proofErr w:type="spellEnd"/>
            <w:r w:rsidRPr="00652097">
              <w:t xml:space="preserve"> applianc</w:t>
            </w:r>
            <w:r>
              <w:t xml:space="preserve">es. It might include a domain, for example, </w:t>
            </w:r>
            <w:proofErr w:type="spellStart"/>
            <w:r w:rsidRPr="00652097">
              <w:rPr>
                <w:rStyle w:val="CodingLanguage"/>
              </w:rPr>
              <w:t>administrator@vsphere.local</w:t>
            </w:r>
            <w:proofErr w:type="spellEnd"/>
            <w:r w:rsidR="000B3B56">
              <w:rPr>
                <w:rStyle w:val="CodingLanguage"/>
              </w:rPr>
              <w:t xml:space="preserve">. </w:t>
            </w:r>
            <w:r w:rsidR="000B3B56" w:rsidRPr="00B1714A">
              <w:rPr>
                <w:rStyle w:val="CodingLanguage"/>
                <w:b/>
              </w:rPr>
              <w:t>Note</w:t>
            </w:r>
            <w:r w:rsidR="000B3B56">
              <w:rPr>
                <w:rStyle w:val="CodingLanguage"/>
              </w:rPr>
              <w:t xml:space="preserve">: </w:t>
            </w:r>
            <w:r w:rsidR="000B3B56">
              <w:t>The corresponding password is stored in a separate file (</w:t>
            </w:r>
            <w:proofErr w:type="spellStart"/>
            <w:r w:rsidR="000B3B56" w:rsidRPr="00B1714A">
              <w:rPr>
                <w:rFonts w:ascii="HPE Simple Light" w:hAnsi="HPE Simple Light"/>
              </w:rPr>
              <w:t>group_vars</w:t>
            </w:r>
            <w:proofErr w:type="spellEnd"/>
            <w:r w:rsidR="000B3B56" w:rsidRPr="00B1714A">
              <w:rPr>
                <w:rFonts w:ascii="HPE Simple Light" w:hAnsi="HPE Simple Light"/>
              </w:rPr>
              <w:t>/vault)</w:t>
            </w:r>
            <w:r w:rsidR="000B3B56">
              <w:t xml:space="preserve"> with the variable named </w:t>
            </w:r>
            <w:proofErr w:type="spellStart"/>
            <w:r w:rsidR="000B3B56">
              <w:t>s</w:t>
            </w:r>
            <w:r w:rsidR="000B3B56" w:rsidRPr="00B1714A">
              <w:rPr>
                <w:rFonts w:ascii="HPE Simple Light" w:hAnsi="HPE Simple Light"/>
              </w:rPr>
              <w:t>implivity_password</w:t>
            </w:r>
            <w:proofErr w:type="spellEnd"/>
            <w:r w:rsidR="000B3B56">
              <w:t>.</w:t>
            </w:r>
          </w:p>
        </w:tc>
      </w:tr>
      <w:tr w:rsidR="00DD2789" w:rsidRPr="000912CB" w14:paraId="06CADAB6" w14:textId="77777777" w:rsidTr="49F9D633">
        <w:trPr>
          <w:trHeight w:val="241"/>
        </w:trPr>
        <w:tc>
          <w:tcPr>
            <w:tcW w:w="1682" w:type="dxa"/>
            <w:shd w:val="clear" w:color="auto" w:fill="auto"/>
          </w:tcPr>
          <w:p w14:paraId="353097C4" w14:textId="77777777" w:rsidR="00DD2789" w:rsidRPr="00EE6515" w:rsidRDefault="00652097" w:rsidP="0089150C">
            <w:pPr>
              <w:pStyle w:val="TableBody8pt"/>
              <w:rPr>
                <w:rStyle w:val="CodingLanguage"/>
              </w:rPr>
            </w:pPr>
            <w:proofErr w:type="spellStart"/>
            <w:r w:rsidRPr="00EE6515">
              <w:rPr>
                <w:rStyle w:val="CodingLanguage"/>
              </w:rPr>
              <w:t>omnistack_ovc</w:t>
            </w:r>
            <w:proofErr w:type="spellEnd"/>
          </w:p>
        </w:tc>
        <w:tc>
          <w:tcPr>
            <w:tcW w:w="6903" w:type="dxa"/>
            <w:shd w:val="clear" w:color="auto" w:fill="auto"/>
          </w:tcPr>
          <w:p w14:paraId="243B0210" w14:textId="3AF2FEF4" w:rsidR="00DD2789" w:rsidRPr="000912CB" w:rsidRDefault="00652097" w:rsidP="0089150C">
            <w:pPr>
              <w:pStyle w:val="TableBody8pt"/>
            </w:pPr>
            <w:r w:rsidRPr="00652097">
              <w:t xml:space="preserve">List of </w:t>
            </w:r>
            <w:proofErr w:type="spellStart"/>
            <w:r w:rsidRPr="00652097">
              <w:t>Omnistack</w:t>
            </w:r>
            <w:proofErr w:type="spellEnd"/>
            <w:r w:rsidRPr="00652097">
              <w:t xml:space="preserve"> hosts to be used, in list format, i.e. [‘</w:t>
            </w:r>
            <w:r w:rsidRPr="00652097">
              <w:rPr>
                <w:rStyle w:val="CodingLanguage"/>
              </w:rPr>
              <w:t>omni1.local’</w:t>
            </w:r>
            <w:r w:rsidRPr="2B3250BB">
              <w:t>,’</w:t>
            </w:r>
            <w:r w:rsidRPr="00652097">
              <w:rPr>
                <w:rStyle w:val="CodingLanguage"/>
              </w:rPr>
              <w:t>onmi2.local’</w:t>
            </w:r>
            <w:r w:rsidRPr="2B3250BB">
              <w:t>...]</w:t>
            </w:r>
            <w:r w:rsidR="000B3B56">
              <w:t>. If your OmniStack virtual machines do not have their names registered in DNS, you can use their IP addresses.</w:t>
            </w:r>
          </w:p>
        </w:tc>
      </w:tr>
      <w:tr w:rsidR="00DD2789" w:rsidRPr="000912CB" w14:paraId="0EB3E5E3" w14:textId="77777777" w:rsidTr="49F9D633">
        <w:trPr>
          <w:trHeight w:val="241"/>
        </w:trPr>
        <w:tc>
          <w:tcPr>
            <w:tcW w:w="1682" w:type="dxa"/>
            <w:shd w:val="clear" w:color="auto" w:fill="auto"/>
          </w:tcPr>
          <w:p w14:paraId="2F3522C1" w14:textId="77777777" w:rsidR="00DD2789" w:rsidRPr="00EE6515" w:rsidRDefault="00652097" w:rsidP="0089150C">
            <w:pPr>
              <w:pStyle w:val="TableBody8pt"/>
              <w:rPr>
                <w:rStyle w:val="CodingLanguage"/>
              </w:rPr>
            </w:pPr>
            <w:proofErr w:type="spellStart"/>
            <w:r w:rsidRPr="00EE6515">
              <w:rPr>
                <w:rStyle w:val="CodingLanguage"/>
              </w:rPr>
              <w:t>backup_policies</w:t>
            </w:r>
            <w:proofErr w:type="spellEnd"/>
          </w:p>
        </w:tc>
        <w:tc>
          <w:tcPr>
            <w:tcW w:w="6903" w:type="dxa"/>
            <w:shd w:val="clear" w:color="auto" w:fill="auto"/>
          </w:tcPr>
          <w:p w14:paraId="24830727" w14:textId="1B8F0E0F" w:rsidR="00DD2789" w:rsidRDefault="00652097" w:rsidP="0089150C">
            <w:pPr>
              <w:pStyle w:val="TableBody8pt"/>
            </w:pPr>
            <w:r w:rsidRPr="00652097">
              <w:t xml:space="preserve">List of dictionaries containing the different backup policies to be used along with the scheduling information. Any number of backup policies can be created and they need to match the </w:t>
            </w:r>
            <w:proofErr w:type="spellStart"/>
            <w:r w:rsidRPr="00652097">
              <w:rPr>
                <w:rStyle w:val="CodingLanguage"/>
              </w:rPr>
              <w:t>node_policy</w:t>
            </w:r>
            <w:proofErr w:type="spellEnd"/>
            <w:r w:rsidRPr="00652097">
              <w:t xml:space="preserve"> variables defined in the inventory. </w:t>
            </w:r>
            <w:r w:rsidR="000B3B56">
              <w:t xml:space="preserve">Times are indicated in minutes.  All month calculations use a 30-day month. All year calculations use a 365-day year. </w:t>
            </w:r>
            <w:r w:rsidRPr="00652097">
              <w:t>The format is as follows:</w:t>
            </w:r>
          </w:p>
          <w:p w14:paraId="51B6301E" w14:textId="77777777" w:rsidR="00652097" w:rsidRPr="00652097" w:rsidRDefault="00652097" w:rsidP="00652097">
            <w:pPr>
              <w:pStyle w:val="TableBody8pt"/>
              <w:rPr>
                <w:rStyle w:val="CodingLanguage"/>
              </w:rPr>
            </w:pPr>
            <w:proofErr w:type="spellStart"/>
            <w:r w:rsidRPr="00652097">
              <w:rPr>
                <w:rStyle w:val="CodingLanguage"/>
              </w:rPr>
              <w:t>backup_policies</w:t>
            </w:r>
            <w:proofErr w:type="spellEnd"/>
            <w:r w:rsidRPr="00652097">
              <w:rPr>
                <w:rStyle w:val="CodingLanguage"/>
              </w:rPr>
              <w:t>:</w:t>
            </w:r>
          </w:p>
          <w:p w14:paraId="5560DDA4" w14:textId="77777777" w:rsidR="00652097" w:rsidRPr="00652097" w:rsidRDefault="00652097" w:rsidP="00652097">
            <w:pPr>
              <w:pStyle w:val="TableBody8pt"/>
              <w:rPr>
                <w:rStyle w:val="CodingLanguage"/>
              </w:rPr>
            </w:pPr>
            <w:r w:rsidRPr="00652097">
              <w:rPr>
                <w:rStyle w:val="CodingLanguage"/>
              </w:rPr>
              <w:t xml:space="preserve"> - name: daily'</w:t>
            </w:r>
          </w:p>
          <w:p w14:paraId="0023C841" w14:textId="77777777" w:rsidR="00652097" w:rsidRPr="00652097" w:rsidRDefault="00652097" w:rsidP="00652097">
            <w:pPr>
              <w:pStyle w:val="TableBody8pt"/>
              <w:rPr>
                <w:rStyle w:val="CodingLanguage"/>
              </w:rPr>
            </w:pPr>
            <w:r w:rsidRPr="00652097">
              <w:rPr>
                <w:rStyle w:val="CodingLanguage"/>
              </w:rPr>
              <w:t xml:space="preserve">   days: 'All'</w:t>
            </w:r>
          </w:p>
          <w:p w14:paraId="77C619C3" w14:textId="77777777" w:rsidR="00652097" w:rsidRPr="00652097" w:rsidRDefault="00652097" w:rsidP="00652097">
            <w:pPr>
              <w:pStyle w:val="TableBody8pt"/>
              <w:rPr>
                <w:rStyle w:val="CodingLanguage"/>
              </w:rPr>
            </w:pPr>
            <w:r w:rsidRPr="00652097">
              <w:rPr>
                <w:rStyle w:val="CodingLanguage"/>
              </w:rPr>
              <w:t xml:space="preserve">   </w:t>
            </w:r>
            <w:proofErr w:type="spellStart"/>
            <w:r w:rsidRPr="00652097">
              <w:rPr>
                <w:rStyle w:val="CodingLanguage"/>
              </w:rPr>
              <w:t>start_time</w:t>
            </w:r>
            <w:proofErr w:type="spellEnd"/>
            <w:r w:rsidRPr="00652097">
              <w:rPr>
                <w:rStyle w:val="CodingLanguage"/>
              </w:rPr>
              <w:t>: '11:30'</w:t>
            </w:r>
          </w:p>
          <w:p w14:paraId="05D737DE" w14:textId="77777777" w:rsidR="00652097" w:rsidRPr="00652097" w:rsidRDefault="00652097" w:rsidP="00652097">
            <w:pPr>
              <w:pStyle w:val="TableBody8pt"/>
              <w:rPr>
                <w:rStyle w:val="CodingLanguage"/>
              </w:rPr>
            </w:pPr>
            <w:r w:rsidRPr="00652097">
              <w:rPr>
                <w:rStyle w:val="CodingLanguage"/>
              </w:rPr>
              <w:t xml:space="preserve">   frequency: '1440'</w:t>
            </w:r>
          </w:p>
          <w:p w14:paraId="2C870269" w14:textId="77777777" w:rsidR="00652097" w:rsidRPr="00652097" w:rsidRDefault="00652097" w:rsidP="00652097">
            <w:pPr>
              <w:pStyle w:val="TableBody8pt"/>
              <w:rPr>
                <w:rStyle w:val="CodingLanguage"/>
              </w:rPr>
            </w:pPr>
            <w:r w:rsidRPr="00652097">
              <w:rPr>
                <w:rStyle w:val="CodingLanguage"/>
              </w:rPr>
              <w:t xml:space="preserve">   retention: '10080'</w:t>
            </w:r>
          </w:p>
          <w:p w14:paraId="527449EA" w14:textId="77777777" w:rsidR="00652097" w:rsidRPr="00652097" w:rsidRDefault="00652097" w:rsidP="00652097">
            <w:pPr>
              <w:pStyle w:val="TableBody8pt"/>
              <w:rPr>
                <w:rStyle w:val="CodingLanguage"/>
              </w:rPr>
            </w:pPr>
            <w:r w:rsidRPr="00652097">
              <w:rPr>
                <w:rStyle w:val="CodingLanguage"/>
              </w:rPr>
              <w:t xml:space="preserve"> - name: 'hourly'</w:t>
            </w:r>
          </w:p>
          <w:p w14:paraId="524472B1" w14:textId="77777777" w:rsidR="00652097" w:rsidRPr="00652097" w:rsidRDefault="00652097" w:rsidP="00652097">
            <w:pPr>
              <w:pStyle w:val="TableBody8pt"/>
              <w:rPr>
                <w:rStyle w:val="CodingLanguage"/>
              </w:rPr>
            </w:pPr>
            <w:r w:rsidRPr="00652097">
              <w:rPr>
                <w:rStyle w:val="CodingLanguage"/>
              </w:rPr>
              <w:t xml:space="preserve">   days: 'All'</w:t>
            </w:r>
          </w:p>
          <w:p w14:paraId="26F0E497" w14:textId="77777777" w:rsidR="00652097" w:rsidRPr="00652097" w:rsidRDefault="00652097" w:rsidP="00652097">
            <w:pPr>
              <w:pStyle w:val="TableBody8pt"/>
              <w:rPr>
                <w:rStyle w:val="CodingLanguage"/>
              </w:rPr>
            </w:pPr>
            <w:r w:rsidRPr="00652097">
              <w:rPr>
                <w:rStyle w:val="CodingLanguage"/>
              </w:rPr>
              <w:t xml:space="preserve">   </w:t>
            </w:r>
            <w:proofErr w:type="spellStart"/>
            <w:r w:rsidRPr="00652097">
              <w:rPr>
                <w:rStyle w:val="CodingLanguage"/>
              </w:rPr>
              <w:t>start_time</w:t>
            </w:r>
            <w:proofErr w:type="spellEnd"/>
            <w:r w:rsidRPr="00652097">
              <w:rPr>
                <w:rStyle w:val="CodingLanguage"/>
              </w:rPr>
              <w:t>: '00:00'</w:t>
            </w:r>
          </w:p>
          <w:p w14:paraId="027E4B1A" w14:textId="77777777" w:rsidR="00652097" w:rsidRPr="00652097" w:rsidRDefault="00652097" w:rsidP="00652097">
            <w:pPr>
              <w:pStyle w:val="TableBody8pt"/>
              <w:rPr>
                <w:rStyle w:val="CodingLanguage"/>
              </w:rPr>
            </w:pPr>
            <w:r w:rsidRPr="00652097">
              <w:rPr>
                <w:rStyle w:val="CodingLanguage"/>
              </w:rPr>
              <w:lastRenderedPageBreak/>
              <w:t xml:space="preserve">   frequency: '60'</w:t>
            </w:r>
          </w:p>
          <w:p w14:paraId="4213DA8B" w14:textId="77777777" w:rsidR="00652097" w:rsidRPr="000912CB" w:rsidRDefault="00652097" w:rsidP="00652097">
            <w:pPr>
              <w:pStyle w:val="TableBody8pt"/>
            </w:pPr>
            <w:r w:rsidRPr="00652097">
              <w:rPr>
                <w:rStyle w:val="CodingLanguage"/>
              </w:rPr>
              <w:t xml:space="preserve">   retention: '2880'</w:t>
            </w:r>
          </w:p>
        </w:tc>
      </w:tr>
      <w:tr w:rsidR="00DD2789" w:rsidRPr="000912CB" w14:paraId="4855F8B8" w14:textId="77777777" w:rsidTr="49F9D633">
        <w:trPr>
          <w:trHeight w:val="241"/>
        </w:trPr>
        <w:tc>
          <w:tcPr>
            <w:tcW w:w="1682" w:type="dxa"/>
            <w:shd w:val="clear" w:color="auto" w:fill="auto"/>
          </w:tcPr>
          <w:p w14:paraId="2686E259" w14:textId="77777777" w:rsidR="00DD2789" w:rsidRPr="00EE6515" w:rsidRDefault="00652097" w:rsidP="0089150C">
            <w:pPr>
              <w:pStyle w:val="TableBody8pt"/>
              <w:rPr>
                <w:rStyle w:val="CodingLanguage"/>
              </w:rPr>
            </w:pPr>
            <w:proofErr w:type="spellStart"/>
            <w:r w:rsidRPr="00EE6515">
              <w:rPr>
                <w:rStyle w:val="CodingLanguage"/>
              </w:rPr>
              <w:lastRenderedPageBreak/>
              <w:t>dummy_vm_prefix</w:t>
            </w:r>
            <w:proofErr w:type="spellEnd"/>
          </w:p>
        </w:tc>
        <w:tc>
          <w:tcPr>
            <w:tcW w:w="6903" w:type="dxa"/>
            <w:shd w:val="clear" w:color="auto" w:fill="auto"/>
          </w:tcPr>
          <w:p w14:paraId="1FA6429B" w14:textId="006C4D5A" w:rsidR="00DD2789" w:rsidRDefault="00652097" w:rsidP="0089150C">
            <w:pPr>
              <w:pStyle w:val="TableBody8pt"/>
            </w:pPr>
            <w:r w:rsidRPr="00652097">
              <w:t>In order to be able to back</w:t>
            </w:r>
            <w:r w:rsidR="009A5826">
              <w:t xml:space="preserve"> </w:t>
            </w:r>
            <w:r w:rsidRPr="00652097">
              <w:t>up the Docker volumes, a number of “dummy” VMs need to be spin up. This variable will set a recognizable prefix for them</w:t>
            </w:r>
          </w:p>
        </w:tc>
      </w:tr>
      <w:tr w:rsidR="00DD2789" w:rsidRPr="000912CB" w14:paraId="3CF9985A" w14:textId="77777777" w:rsidTr="49F9D633">
        <w:trPr>
          <w:trHeight w:val="80"/>
        </w:trPr>
        <w:tc>
          <w:tcPr>
            <w:tcW w:w="1682" w:type="dxa"/>
            <w:shd w:val="clear" w:color="auto" w:fill="auto"/>
          </w:tcPr>
          <w:p w14:paraId="25337E77" w14:textId="77777777" w:rsidR="00DD2789" w:rsidRPr="00EE6515" w:rsidRDefault="00652097" w:rsidP="0089150C">
            <w:pPr>
              <w:pStyle w:val="TableBody8pt"/>
              <w:ind w:right="-415"/>
              <w:rPr>
                <w:rStyle w:val="CodingLanguage"/>
              </w:rPr>
            </w:pPr>
            <w:proofErr w:type="spellStart"/>
            <w:r w:rsidRPr="00EE6515">
              <w:rPr>
                <w:rStyle w:val="CodingLanguage"/>
              </w:rPr>
              <w:t>docker_volumes_policy</w:t>
            </w:r>
            <w:proofErr w:type="spellEnd"/>
          </w:p>
        </w:tc>
        <w:tc>
          <w:tcPr>
            <w:tcW w:w="6903" w:type="dxa"/>
            <w:shd w:val="clear" w:color="auto" w:fill="auto"/>
          </w:tcPr>
          <w:p w14:paraId="438769FB" w14:textId="77777777" w:rsidR="00DD2789" w:rsidRPr="000912CB" w:rsidRDefault="00652097" w:rsidP="0089150C">
            <w:pPr>
              <w:pStyle w:val="TableBody8pt"/>
            </w:pPr>
            <w:r w:rsidRPr="00652097">
              <w:t>Backup policy to use for the Docker Volumes</w:t>
            </w:r>
          </w:p>
        </w:tc>
      </w:tr>
    </w:tbl>
    <w:p w14:paraId="4E568A30" w14:textId="77777777" w:rsidR="00DD2789" w:rsidRPr="00DD2789" w:rsidRDefault="00DD2789" w:rsidP="00DD2789">
      <w:pPr>
        <w:pStyle w:val="BodyTextMetricLight10pt"/>
      </w:pPr>
    </w:p>
    <w:p w14:paraId="690036F1" w14:textId="77777777" w:rsidR="00DD2789" w:rsidRDefault="00652097" w:rsidP="00652097">
      <w:pPr>
        <w:pStyle w:val="Heading3"/>
      </w:pPr>
      <w:r w:rsidRPr="00652097">
        <w:t>Networking configuration</w:t>
      </w:r>
    </w:p>
    <w:p w14:paraId="48489DC8" w14:textId="4BB6A277" w:rsidR="00DD2789" w:rsidRDefault="00652097" w:rsidP="00652097">
      <w:pPr>
        <w:pStyle w:val="BodyTextMetricLight10pt"/>
      </w:pPr>
      <w:r w:rsidRPr="00652097">
        <w:t>All network-related variables</w:t>
      </w:r>
      <w:r>
        <w:t xml:space="preserve"> are mandatory and are described in </w:t>
      </w:r>
      <w:r w:rsidRPr="00090E5E">
        <w:fldChar w:fldCharType="begin"/>
      </w:r>
      <w:r w:rsidRPr="00090E5E">
        <w:instrText xml:space="preserve"> REF _Ref491168401 \h </w:instrText>
      </w:r>
      <w:r w:rsidR="00090E5E">
        <w:instrText xml:space="preserve"> \* MERGEFORMAT </w:instrText>
      </w:r>
      <w:r w:rsidRPr="00090E5E">
        <w:fldChar w:fldCharType="separate"/>
      </w:r>
      <w:r w:rsidR="00653064" w:rsidRPr="00653064">
        <w:t>Table 7</w:t>
      </w:r>
      <w:r w:rsidRPr="00090E5E">
        <w:fldChar w:fldCharType="end"/>
      </w:r>
      <w:r w:rsidRPr="00090E5E">
        <w:t>.</w:t>
      </w:r>
    </w:p>
    <w:p w14:paraId="24D9E084" w14:textId="77777777" w:rsidR="00DD2789" w:rsidRDefault="00652097" w:rsidP="00652097">
      <w:pPr>
        <w:pStyle w:val="MISCTableCaptionHeader8pt"/>
      </w:pPr>
      <w:bookmarkStart w:id="253" w:name="_Ref491168401"/>
      <w:r w:rsidRPr="00652097">
        <w:rPr>
          <w:rStyle w:val="MISCTableCaptionHeaderBold8pt"/>
        </w:rPr>
        <w:t xml:space="preserve">Table </w:t>
      </w:r>
      <w:r w:rsidRPr="2F38FAA4">
        <w:fldChar w:fldCharType="begin"/>
      </w:r>
      <w:r w:rsidRPr="00652097">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7</w:t>
      </w:r>
      <w:r w:rsidRPr="2F38FAA4">
        <w:fldChar w:fldCharType="end"/>
      </w:r>
      <w:bookmarkEnd w:id="253"/>
      <w:r w:rsidRPr="00652097">
        <w:rPr>
          <w:rStyle w:val="MISCTableCaptionHeaderBold8pt"/>
        </w:rPr>
        <w:t>.</w:t>
      </w:r>
      <w:r>
        <w:t xml:space="preserve"> Network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254" w:author="Moynihan, Nick" w:date="2017-10-31T04:36:00Z">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1682"/>
        <w:gridCol w:w="6903"/>
        <w:tblGridChange w:id="255">
          <w:tblGrid>
            <w:gridCol w:w="360"/>
            <w:gridCol w:w="360"/>
            <w:gridCol w:w="962"/>
            <w:gridCol w:w="6903"/>
          </w:tblGrid>
        </w:tblGridChange>
      </w:tblGrid>
      <w:tr w:rsidR="00652097" w:rsidRPr="000912CB" w14:paraId="7C8FBAAA" w14:textId="77777777" w:rsidTr="49F9D633">
        <w:trPr>
          <w:trHeight w:val="241"/>
          <w:trPrChange w:id="256" w:author="Moynihan, Nick" w:date="2017-10-31T04:36:00Z">
            <w:trPr>
              <w:gridAfter w:val="0"/>
            </w:trPr>
          </w:trPrChange>
        </w:trPr>
        <w:tc>
          <w:tcPr>
            <w:tcW w:w="1682" w:type="dxa"/>
            <w:tcBorders>
              <w:top w:val="nil"/>
              <w:bottom w:val="single" w:sz="36" w:space="0" w:color="00B388"/>
            </w:tcBorders>
            <w:shd w:val="clear" w:color="auto" w:fill="auto"/>
            <w:tcPrChange w:id="257" w:author="Moynihan, Nick" w:date="2017-10-31T04:36:00Z">
              <w:tcPr>
                <w:tcW w:w="1682" w:type="dxa"/>
                <w:tcBorders>
                  <w:top w:val="nil"/>
                  <w:bottom w:val="single" w:sz="36" w:space="0" w:color="00B388"/>
                </w:tcBorders>
                <w:shd w:val="clear" w:color="auto" w:fill="auto"/>
              </w:tcPr>
            </w:tcPrChange>
          </w:tcPr>
          <w:p w14:paraId="55870025" w14:textId="77777777" w:rsidR="00652097" w:rsidRDefault="00652097" w:rsidP="0089150C">
            <w:pPr>
              <w:pStyle w:val="TableSubhead8pt"/>
            </w:pPr>
            <w:r>
              <w:t>Variable</w:t>
            </w:r>
          </w:p>
        </w:tc>
        <w:tc>
          <w:tcPr>
            <w:tcW w:w="6903" w:type="dxa"/>
            <w:tcBorders>
              <w:top w:val="nil"/>
              <w:bottom w:val="single" w:sz="36" w:space="0" w:color="00B388"/>
            </w:tcBorders>
            <w:shd w:val="clear" w:color="auto" w:fill="auto"/>
            <w:tcPrChange w:id="258" w:author="Moynihan, Nick" w:date="2017-10-31T04:36:00Z">
              <w:tcPr>
                <w:tcW w:w="6903" w:type="dxa"/>
                <w:tcBorders>
                  <w:top w:val="nil"/>
                  <w:bottom w:val="single" w:sz="36" w:space="0" w:color="00B388"/>
                </w:tcBorders>
                <w:shd w:val="clear" w:color="auto" w:fill="auto"/>
              </w:tcPr>
            </w:tcPrChange>
          </w:tcPr>
          <w:p w14:paraId="371D5D44" w14:textId="77777777" w:rsidR="00652097" w:rsidRPr="000912CB" w:rsidRDefault="00652097" w:rsidP="0089150C">
            <w:pPr>
              <w:pStyle w:val="TableSubhead8pt"/>
            </w:pPr>
            <w:r>
              <w:t>Description</w:t>
            </w:r>
          </w:p>
        </w:tc>
      </w:tr>
      <w:tr w:rsidR="00652097" w:rsidRPr="000912CB" w14:paraId="3ADFB1BD" w14:textId="77777777" w:rsidTr="49F9D633">
        <w:trPr>
          <w:trHeight w:val="241"/>
          <w:trPrChange w:id="259" w:author="Moynihan, Nick" w:date="2017-10-31T04:36:00Z">
            <w:trPr>
              <w:gridAfter w:val="0"/>
            </w:trPr>
          </w:trPrChange>
        </w:trPr>
        <w:tc>
          <w:tcPr>
            <w:tcW w:w="1682" w:type="dxa"/>
            <w:tcBorders>
              <w:top w:val="single" w:sz="36" w:space="0" w:color="00B388"/>
            </w:tcBorders>
            <w:shd w:val="clear" w:color="auto" w:fill="auto"/>
            <w:tcPrChange w:id="260" w:author="Moynihan, Nick" w:date="2017-10-31T04:36:00Z">
              <w:tcPr>
                <w:tcW w:w="1682" w:type="dxa"/>
                <w:tcBorders>
                  <w:top w:val="single" w:sz="36" w:space="0" w:color="00B388"/>
                </w:tcBorders>
                <w:shd w:val="clear" w:color="auto" w:fill="auto"/>
              </w:tcPr>
            </w:tcPrChange>
          </w:tcPr>
          <w:p w14:paraId="30F8F81B" w14:textId="77777777" w:rsidR="00652097" w:rsidRPr="00EE6515" w:rsidRDefault="00652097" w:rsidP="0089150C">
            <w:pPr>
              <w:pStyle w:val="TableBody8pt"/>
              <w:rPr>
                <w:rStyle w:val="CodingLanguage"/>
              </w:rPr>
            </w:pPr>
            <w:proofErr w:type="spellStart"/>
            <w:r w:rsidRPr="00EE6515">
              <w:rPr>
                <w:rStyle w:val="CodingLanguage"/>
              </w:rPr>
              <w:t>nic_name</w:t>
            </w:r>
            <w:proofErr w:type="spellEnd"/>
          </w:p>
        </w:tc>
        <w:tc>
          <w:tcPr>
            <w:tcW w:w="6903" w:type="dxa"/>
            <w:tcBorders>
              <w:top w:val="single" w:sz="36" w:space="0" w:color="00B388"/>
            </w:tcBorders>
            <w:shd w:val="clear" w:color="auto" w:fill="auto"/>
            <w:tcPrChange w:id="261" w:author="Moynihan, Nick" w:date="2017-10-31T04:36:00Z">
              <w:tcPr>
                <w:tcW w:w="6903" w:type="dxa"/>
                <w:tcBorders>
                  <w:top w:val="single" w:sz="36" w:space="0" w:color="00B388"/>
                </w:tcBorders>
                <w:shd w:val="clear" w:color="auto" w:fill="auto"/>
              </w:tcPr>
            </w:tcPrChange>
          </w:tcPr>
          <w:p w14:paraId="5A52F075" w14:textId="77777777" w:rsidR="00652097" w:rsidRPr="000912CB" w:rsidRDefault="00652097" w:rsidP="0089150C">
            <w:pPr>
              <w:pStyle w:val="TableBody8pt"/>
            </w:pPr>
            <w:r w:rsidRPr="00652097">
              <w:t xml:space="preserve">Name of the device, for RHEL this is typically </w:t>
            </w:r>
            <w:r w:rsidRPr="00652097">
              <w:rPr>
                <w:rStyle w:val="CodingLanguage"/>
              </w:rPr>
              <w:t>ens192</w:t>
            </w:r>
            <w:r w:rsidRPr="00652097">
              <w:t xml:space="preserve"> and it is recommended to leave it as is</w:t>
            </w:r>
          </w:p>
        </w:tc>
      </w:tr>
      <w:tr w:rsidR="00652097" w:rsidRPr="000912CB" w14:paraId="4B4F1C47" w14:textId="77777777" w:rsidTr="49F9D633">
        <w:trPr>
          <w:trHeight w:val="241"/>
        </w:trPr>
        <w:tc>
          <w:tcPr>
            <w:tcW w:w="1682" w:type="dxa"/>
            <w:shd w:val="clear" w:color="auto" w:fill="auto"/>
          </w:tcPr>
          <w:p w14:paraId="32B27574" w14:textId="77777777" w:rsidR="00652097" w:rsidRPr="00EE6515" w:rsidRDefault="00652097" w:rsidP="0089150C">
            <w:pPr>
              <w:pStyle w:val="TableBody8pt"/>
              <w:rPr>
                <w:rStyle w:val="CodingLanguage"/>
              </w:rPr>
            </w:pPr>
            <w:r w:rsidRPr="00EE6515">
              <w:rPr>
                <w:rStyle w:val="CodingLanguage"/>
              </w:rPr>
              <w:t>gateway</w:t>
            </w:r>
          </w:p>
        </w:tc>
        <w:tc>
          <w:tcPr>
            <w:tcW w:w="6903" w:type="dxa"/>
            <w:shd w:val="clear" w:color="auto" w:fill="auto"/>
          </w:tcPr>
          <w:p w14:paraId="0350BC29" w14:textId="77777777" w:rsidR="00652097" w:rsidRPr="000912CB" w:rsidRDefault="00652097" w:rsidP="0089150C">
            <w:pPr>
              <w:pStyle w:val="TableBody8pt"/>
            </w:pPr>
            <w:r w:rsidRPr="00652097">
              <w:t>IP address of the gateway to be used</w:t>
            </w:r>
          </w:p>
        </w:tc>
      </w:tr>
      <w:tr w:rsidR="00652097" w:rsidRPr="000912CB" w14:paraId="30B0CBDB" w14:textId="77777777" w:rsidTr="49F9D633">
        <w:trPr>
          <w:trHeight w:val="241"/>
        </w:trPr>
        <w:tc>
          <w:tcPr>
            <w:tcW w:w="1682" w:type="dxa"/>
            <w:shd w:val="clear" w:color="auto" w:fill="auto"/>
          </w:tcPr>
          <w:p w14:paraId="34FCB027" w14:textId="77777777" w:rsidR="00652097" w:rsidRPr="00EE6515" w:rsidRDefault="00652097" w:rsidP="0089150C">
            <w:pPr>
              <w:pStyle w:val="TableBody8pt"/>
              <w:rPr>
                <w:rStyle w:val="CodingLanguage"/>
              </w:rPr>
            </w:pPr>
            <w:proofErr w:type="spellStart"/>
            <w:r w:rsidRPr="00EE6515">
              <w:rPr>
                <w:rStyle w:val="CodingLanguage"/>
              </w:rPr>
              <w:t>dns</w:t>
            </w:r>
            <w:proofErr w:type="spellEnd"/>
          </w:p>
        </w:tc>
        <w:tc>
          <w:tcPr>
            <w:tcW w:w="6903" w:type="dxa"/>
            <w:shd w:val="clear" w:color="auto" w:fill="auto"/>
          </w:tcPr>
          <w:p w14:paraId="5CFEA946" w14:textId="77777777" w:rsidR="00652097" w:rsidRPr="000912CB" w:rsidRDefault="00652097" w:rsidP="0089150C">
            <w:pPr>
              <w:pStyle w:val="TableBody8pt"/>
            </w:pPr>
            <w:r w:rsidRPr="00652097">
              <w:t>List of DNS servers to be used, in list format, i.e. [‘</w:t>
            </w:r>
            <w:r w:rsidRPr="00652097">
              <w:rPr>
                <w:rStyle w:val="CodingLanguage"/>
              </w:rPr>
              <w:t>8.8.8.8’</w:t>
            </w:r>
            <w:r w:rsidRPr="00652097">
              <w:t>,’</w:t>
            </w:r>
            <w:r w:rsidRPr="00652097">
              <w:rPr>
                <w:rStyle w:val="CodingLanguage"/>
              </w:rPr>
              <w:t>4.4.4.4’</w:t>
            </w:r>
            <w:r w:rsidRPr="00652097">
              <w:t>...]</w:t>
            </w:r>
          </w:p>
        </w:tc>
      </w:tr>
      <w:tr w:rsidR="00652097" w:rsidRPr="000912CB" w14:paraId="7396FB1F" w14:textId="77777777" w:rsidTr="49F9D633">
        <w:trPr>
          <w:trHeight w:val="241"/>
        </w:trPr>
        <w:tc>
          <w:tcPr>
            <w:tcW w:w="1682" w:type="dxa"/>
            <w:shd w:val="clear" w:color="auto" w:fill="auto"/>
          </w:tcPr>
          <w:p w14:paraId="098959D8" w14:textId="77777777" w:rsidR="00652097" w:rsidRPr="00EE6515" w:rsidRDefault="00652097" w:rsidP="0089150C">
            <w:pPr>
              <w:pStyle w:val="TableBody8pt"/>
              <w:rPr>
                <w:rStyle w:val="CodingLanguage"/>
              </w:rPr>
            </w:pPr>
            <w:proofErr w:type="spellStart"/>
            <w:r w:rsidRPr="00EE6515">
              <w:rPr>
                <w:rStyle w:val="CodingLanguage"/>
              </w:rPr>
              <w:t>domain_name</w:t>
            </w:r>
            <w:proofErr w:type="spellEnd"/>
          </w:p>
        </w:tc>
        <w:tc>
          <w:tcPr>
            <w:tcW w:w="6903" w:type="dxa"/>
            <w:shd w:val="clear" w:color="auto" w:fill="auto"/>
          </w:tcPr>
          <w:p w14:paraId="7548594E" w14:textId="77777777" w:rsidR="00652097" w:rsidRDefault="00652097" w:rsidP="0089150C">
            <w:pPr>
              <w:pStyle w:val="TableBody8pt"/>
            </w:pPr>
            <w:r w:rsidRPr="00652097">
              <w:t>Domain name for your Virtual Machines</w:t>
            </w:r>
          </w:p>
        </w:tc>
      </w:tr>
      <w:tr w:rsidR="00652097" w:rsidRPr="000912CB" w14:paraId="52C57AFC" w14:textId="77777777" w:rsidTr="49F9D633">
        <w:trPr>
          <w:trHeight w:val="80"/>
        </w:trPr>
        <w:tc>
          <w:tcPr>
            <w:tcW w:w="1682" w:type="dxa"/>
            <w:shd w:val="clear" w:color="auto" w:fill="auto"/>
          </w:tcPr>
          <w:p w14:paraId="022CC2C9" w14:textId="77777777" w:rsidR="00652097" w:rsidRPr="00EE6515" w:rsidRDefault="00652097" w:rsidP="0089150C">
            <w:pPr>
              <w:pStyle w:val="TableBody8pt"/>
              <w:ind w:right="-415"/>
              <w:rPr>
                <w:rStyle w:val="CodingLanguage"/>
              </w:rPr>
            </w:pPr>
            <w:proofErr w:type="spellStart"/>
            <w:r w:rsidRPr="00EE6515">
              <w:rPr>
                <w:rStyle w:val="CodingLanguage"/>
              </w:rPr>
              <w:t>ntp_server</w:t>
            </w:r>
            <w:proofErr w:type="spellEnd"/>
          </w:p>
        </w:tc>
        <w:tc>
          <w:tcPr>
            <w:tcW w:w="6903" w:type="dxa"/>
            <w:shd w:val="clear" w:color="auto" w:fill="auto"/>
          </w:tcPr>
          <w:p w14:paraId="0A394980" w14:textId="77777777" w:rsidR="00652097" w:rsidRPr="000912CB" w:rsidRDefault="00652097" w:rsidP="0089150C">
            <w:pPr>
              <w:pStyle w:val="TableBody8pt"/>
            </w:pPr>
            <w:r w:rsidRPr="00652097">
              <w:t>List of NTP servers to be used, in list format, i.e. [‘</w:t>
            </w:r>
            <w:r w:rsidRPr="00652097">
              <w:rPr>
                <w:rStyle w:val="CodingLanguage"/>
              </w:rPr>
              <w:t>1.2.3.4’</w:t>
            </w:r>
            <w:r w:rsidRPr="00652097">
              <w:t xml:space="preserve">,’ </w:t>
            </w:r>
            <w:r w:rsidRPr="00652097">
              <w:rPr>
                <w:rStyle w:val="CodingLanguage"/>
              </w:rPr>
              <w:t>0.us.pool.net.org’</w:t>
            </w:r>
            <w:r w:rsidRPr="00652097">
              <w:t>...]</w:t>
            </w:r>
          </w:p>
        </w:tc>
      </w:tr>
    </w:tbl>
    <w:p w14:paraId="7D0BEAF4" w14:textId="77777777" w:rsidR="00DD2789" w:rsidRDefault="00DD2789" w:rsidP="00DD2789"/>
    <w:p w14:paraId="4D418641" w14:textId="77777777" w:rsidR="00DD2789" w:rsidRDefault="000E40F1" w:rsidP="000E40F1">
      <w:pPr>
        <w:pStyle w:val="Heading3"/>
      </w:pPr>
      <w:r w:rsidRPr="000E40F1">
        <w:t>Docker configuration</w:t>
      </w:r>
    </w:p>
    <w:p w14:paraId="65C84FF1" w14:textId="694C1B2C" w:rsidR="000E40F1" w:rsidRDefault="000E40F1" w:rsidP="000E40F1">
      <w:pPr>
        <w:pStyle w:val="BodyTextMetricLight10pt"/>
      </w:pPr>
      <w:r w:rsidRPr="000E40F1">
        <w:t>All Docker-related variables</w:t>
      </w:r>
      <w:r>
        <w:t xml:space="preserve"> </w:t>
      </w:r>
      <w:r w:rsidRPr="000E40F1">
        <w:t xml:space="preserve">are mandatory and </w:t>
      </w:r>
      <w:r>
        <w:t xml:space="preserve">are </w:t>
      </w:r>
      <w:r w:rsidRPr="000E40F1">
        <w:t>described in</w:t>
      </w:r>
      <w:r>
        <w:t xml:space="preserve"> </w:t>
      </w:r>
      <w:r w:rsidRPr="00090E5E">
        <w:fldChar w:fldCharType="begin"/>
      </w:r>
      <w:r w:rsidRPr="00090E5E">
        <w:instrText xml:space="preserve"> REF _Ref491168680 \h </w:instrText>
      </w:r>
      <w:r w:rsidR="00090E5E">
        <w:instrText xml:space="preserve"> \* MERGEFORMAT </w:instrText>
      </w:r>
      <w:r w:rsidRPr="00090E5E">
        <w:fldChar w:fldCharType="separate"/>
      </w:r>
      <w:r w:rsidR="00653064" w:rsidRPr="00653064">
        <w:t>Table 8</w:t>
      </w:r>
      <w:r w:rsidRPr="00090E5E">
        <w:fldChar w:fldCharType="end"/>
      </w:r>
      <w:r w:rsidRPr="00090E5E">
        <w:t>.</w:t>
      </w:r>
    </w:p>
    <w:p w14:paraId="7F67A1A4" w14:textId="77777777" w:rsidR="000E40F1" w:rsidRDefault="000E40F1" w:rsidP="000E40F1">
      <w:pPr>
        <w:pStyle w:val="MISCTableCaptionHeader8pt"/>
      </w:pPr>
      <w:bookmarkStart w:id="262" w:name="_Ref491168680"/>
      <w:r w:rsidRPr="000E40F1">
        <w:rPr>
          <w:rStyle w:val="MISCTableCaptionHeaderBold8pt"/>
        </w:rPr>
        <w:t xml:space="preserve">Table </w:t>
      </w:r>
      <w:r w:rsidRPr="2F38FAA4">
        <w:fldChar w:fldCharType="begin"/>
      </w:r>
      <w:r w:rsidRPr="000E40F1">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8</w:t>
      </w:r>
      <w:r w:rsidRPr="2F38FAA4">
        <w:fldChar w:fldCharType="end"/>
      </w:r>
      <w:bookmarkEnd w:id="262"/>
      <w:r w:rsidRPr="000E40F1">
        <w:rPr>
          <w:rStyle w:val="MISCTableCaptionHeaderBold8pt"/>
        </w:rPr>
        <w:t>.</w:t>
      </w:r>
      <w:r>
        <w:t xml:space="preserve"> Docker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263" w:author="Moynihan, Nick" w:date="2017-10-31T04:36:00Z">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1682"/>
        <w:gridCol w:w="6903"/>
        <w:tblGridChange w:id="264">
          <w:tblGrid>
            <w:gridCol w:w="360"/>
            <w:gridCol w:w="360"/>
            <w:gridCol w:w="962"/>
            <w:gridCol w:w="6903"/>
          </w:tblGrid>
        </w:tblGridChange>
      </w:tblGrid>
      <w:tr w:rsidR="000E40F1" w:rsidRPr="000912CB" w14:paraId="6B8A084B" w14:textId="77777777" w:rsidTr="49F9D633">
        <w:trPr>
          <w:trHeight w:val="241"/>
          <w:trPrChange w:id="265" w:author="Moynihan, Nick" w:date="2017-10-31T04:36:00Z">
            <w:trPr>
              <w:gridAfter w:val="0"/>
            </w:trPr>
          </w:trPrChange>
        </w:trPr>
        <w:tc>
          <w:tcPr>
            <w:tcW w:w="1682" w:type="dxa"/>
            <w:tcBorders>
              <w:top w:val="nil"/>
              <w:bottom w:val="single" w:sz="36" w:space="0" w:color="00B388"/>
            </w:tcBorders>
            <w:shd w:val="clear" w:color="auto" w:fill="auto"/>
            <w:tcPrChange w:id="266" w:author="Moynihan, Nick" w:date="2017-10-31T04:36:00Z">
              <w:tcPr>
                <w:tcW w:w="1682" w:type="dxa"/>
                <w:tcBorders>
                  <w:top w:val="nil"/>
                  <w:bottom w:val="single" w:sz="36" w:space="0" w:color="00B388"/>
                </w:tcBorders>
                <w:shd w:val="clear" w:color="auto" w:fill="auto"/>
              </w:tcPr>
            </w:tcPrChange>
          </w:tcPr>
          <w:p w14:paraId="45B11341" w14:textId="77777777" w:rsidR="000E40F1" w:rsidRDefault="000E40F1" w:rsidP="0089150C">
            <w:pPr>
              <w:pStyle w:val="TableSubhead8pt"/>
            </w:pPr>
            <w:r>
              <w:t>Variable</w:t>
            </w:r>
          </w:p>
        </w:tc>
        <w:tc>
          <w:tcPr>
            <w:tcW w:w="6903" w:type="dxa"/>
            <w:tcBorders>
              <w:top w:val="nil"/>
              <w:bottom w:val="single" w:sz="36" w:space="0" w:color="00B388"/>
            </w:tcBorders>
            <w:shd w:val="clear" w:color="auto" w:fill="auto"/>
            <w:tcPrChange w:id="267" w:author="Moynihan, Nick" w:date="2017-10-31T04:36:00Z">
              <w:tcPr>
                <w:tcW w:w="6903" w:type="dxa"/>
                <w:tcBorders>
                  <w:top w:val="nil"/>
                  <w:bottom w:val="single" w:sz="36" w:space="0" w:color="00B388"/>
                </w:tcBorders>
                <w:shd w:val="clear" w:color="auto" w:fill="auto"/>
              </w:tcPr>
            </w:tcPrChange>
          </w:tcPr>
          <w:p w14:paraId="353C7610" w14:textId="77777777" w:rsidR="000E40F1" w:rsidRPr="000912CB" w:rsidRDefault="000E40F1" w:rsidP="0089150C">
            <w:pPr>
              <w:pStyle w:val="TableSubhead8pt"/>
            </w:pPr>
            <w:r>
              <w:t>Description</w:t>
            </w:r>
          </w:p>
        </w:tc>
      </w:tr>
      <w:tr w:rsidR="000E40F1" w:rsidRPr="000912CB" w14:paraId="6FBCDDF1" w14:textId="77777777" w:rsidTr="49F9D633">
        <w:trPr>
          <w:trHeight w:val="241"/>
          <w:trPrChange w:id="268" w:author="Moynihan, Nick" w:date="2017-10-31T04:36:00Z">
            <w:trPr>
              <w:gridAfter w:val="0"/>
            </w:trPr>
          </w:trPrChange>
        </w:trPr>
        <w:tc>
          <w:tcPr>
            <w:tcW w:w="1682" w:type="dxa"/>
            <w:tcBorders>
              <w:top w:val="single" w:sz="36" w:space="0" w:color="00B388"/>
            </w:tcBorders>
            <w:shd w:val="clear" w:color="auto" w:fill="auto"/>
            <w:tcPrChange w:id="269" w:author="Moynihan, Nick" w:date="2017-10-31T04:36:00Z">
              <w:tcPr>
                <w:tcW w:w="1682" w:type="dxa"/>
                <w:tcBorders>
                  <w:top w:val="single" w:sz="36" w:space="0" w:color="00B388"/>
                </w:tcBorders>
                <w:shd w:val="clear" w:color="auto" w:fill="auto"/>
              </w:tcPr>
            </w:tcPrChange>
          </w:tcPr>
          <w:p w14:paraId="296D2633" w14:textId="77777777" w:rsidR="000E40F1" w:rsidRPr="00EE6515" w:rsidRDefault="000E40F1" w:rsidP="0089150C">
            <w:pPr>
              <w:pStyle w:val="TableBody8pt"/>
              <w:rPr>
                <w:rStyle w:val="CodingLanguage"/>
              </w:rPr>
            </w:pPr>
            <w:proofErr w:type="spellStart"/>
            <w:r w:rsidRPr="00EE6515">
              <w:rPr>
                <w:rStyle w:val="CodingLanguage"/>
              </w:rPr>
              <w:t>docker_ee_url</w:t>
            </w:r>
            <w:proofErr w:type="spellEnd"/>
          </w:p>
        </w:tc>
        <w:tc>
          <w:tcPr>
            <w:tcW w:w="6903" w:type="dxa"/>
            <w:tcBorders>
              <w:top w:val="single" w:sz="36" w:space="0" w:color="00B388"/>
            </w:tcBorders>
            <w:shd w:val="clear" w:color="auto" w:fill="auto"/>
            <w:tcPrChange w:id="270" w:author="Moynihan, Nick" w:date="2017-10-31T04:36:00Z">
              <w:tcPr>
                <w:tcW w:w="6903" w:type="dxa"/>
                <w:tcBorders>
                  <w:top w:val="single" w:sz="36" w:space="0" w:color="00B388"/>
                </w:tcBorders>
                <w:shd w:val="clear" w:color="auto" w:fill="auto"/>
              </w:tcPr>
            </w:tcPrChange>
          </w:tcPr>
          <w:p w14:paraId="5B5F3D3B" w14:textId="48BDF1B3" w:rsidR="000E40F1" w:rsidRPr="000912CB" w:rsidRDefault="00527406" w:rsidP="0089150C">
            <w:pPr>
              <w:pStyle w:val="TableBody8pt"/>
            </w:pPr>
            <w:r w:rsidRPr="00B1714A">
              <w:rPr>
                <w:b/>
              </w:rPr>
              <w:t xml:space="preserve">Note: </w:t>
            </w:r>
            <w:r>
              <w:t>This is a private link to your Docker EE subscription. This</w:t>
            </w:r>
            <w:r w:rsidRPr="00020C37">
              <w:t xml:space="preserve"> should be kept secret and </w:t>
            </w:r>
            <w:r>
              <w:t>defined</w:t>
            </w:r>
            <w:r w:rsidRPr="00020C37">
              <w:t xml:space="preserve"> in </w:t>
            </w:r>
            <w:proofErr w:type="spellStart"/>
            <w:r w:rsidRPr="00B1714A">
              <w:rPr>
                <w:rFonts w:ascii="HPE Simple Light" w:hAnsi="HPE Simple Light"/>
              </w:rPr>
              <w:t>group_vars</w:t>
            </w:r>
            <w:proofErr w:type="spellEnd"/>
            <w:r w:rsidRPr="00B1714A">
              <w:rPr>
                <w:rFonts w:ascii="HPE Simple Light" w:hAnsi="HPE Simple Light"/>
              </w:rPr>
              <w:t>/vault</w:t>
            </w:r>
            <w:r w:rsidRPr="00020C37">
              <w:t xml:space="preserve">. The </w:t>
            </w:r>
            <w:r>
              <w:t xml:space="preserve">value for </w:t>
            </w:r>
            <w:proofErr w:type="spellStart"/>
            <w:r w:rsidRPr="00B1714A">
              <w:rPr>
                <w:rFonts w:ascii="HPE Simple Light" w:hAnsi="HPE Simple Light"/>
              </w:rPr>
              <w:t>docker_ee_url</w:t>
            </w:r>
            <w:proofErr w:type="spellEnd"/>
            <w:r>
              <w:t xml:space="preserve"> is the URL documented at the following URL:</w:t>
            </w:r>
            <w:r w:rsidRPr="00020C37">
              <w:t xml:space="preserve">: </w:t>
            </w:r>
            <w:r>
              <w:fldChar w:fldCharType="begin"/>
            </w:r>
            <w:r>
              <w:instrText xml:space="preserve"> HYPERLINK "https://docs.docker.com/engine/installation/linux/docker-ee/rhel/" </w:instrText>
            </w:r>
            <w:r>
              <w:fldChar w:fldCharType="separate"/>
            </w:r>
            <w:r w:rsidRPr="001C012D">
              <w:rPr>
                <w:rStyle w:val="Hyperlink"/>
              </w:rPr>
              <w:t>https://docs.docker.com/engine/installation/linux/docker-ee/rhel/</w:t>
            </w:r>
            <w:r>
              <w:fldChar w:fldCharType="end"/>
            </w:r>
          </w:p>
        </w:tc>
      </w:tr>
      <w:tr w:rsidR="000E40F1" w:rsidRPr="000912CB" w14:paraId="60B468C6" w14:textId="77777777" w:rsidTr="49F9D633">
        <w:trPr>
          <w:trHeight w:val="241"/>
        </w:trPr>
        <w:tc>
          <w:tcPr>
            <w:tcW w:w="1682" w:type="dxa"/>
            <w:shd w:val="clear" w:color="auto" w:fill="auto"/>
          </w:tcPr>
          <w:p w14:paraId="3B9B5AC4" w14:textId="77777777" w:rsidR="000E40F1" w:rsidRPr="00EE6515" w:rsidRDefault="000E40F1" w:rsidP="0089150C">
            <w:pPr>
              <w:pStyle w:val="TableBody8pt"/>
              <w:rPr>
                <w:rStyle w:val="CodingLanguage"/>
              </w:rPr>
            </w:pPr>
            <w:proofErr w:type="spellStart"/>
            <w:r w:rsidRPr="00EE6515">
              <w:rPr>
                <w:rStyle w:val="CodingLanguage"/>
              </w:rPr>
              <w:t>rhel_version</w:t>
            </w:r>
            <w:proofErr w:type="spellEnd"/>
          </w:p>
        </w:tc>
        <w:tc>
          <w:tcPr>
            <w:tcW w:w="6903" w:type="dxa"/>
            <w:shd w:val="clear" w:color="auto" w:fill="auto"/>
          </w:tcPr>
          <w:p w14:paraId="51F5E08D" w14:textId="7EF9034B" w:rsidR="000E40F1" w:rsidRPr="00527406" w:rsidRDefault="000E40F1" w:rsidP="00527406">
            <w:pPr>
              <w:pStyle w:val="TableBody8pt"/>
            </w:pPr>
            <w:r w:rsidRPr="000E40F1">
              <w:t xml:space="preserve">Version of your RHEL OS, </w:t>
            </w:r>
            <w:proofErr w:type="spellStart"/>
            <w:r w:rsidRPr="000E40F1">
              <w:t>i.e</w:t>
            </w:r>
            <w:proofErr w:type="spellEnd"/>
            <w:r w:rsidRPr="2B3250BB">
              <w:t xml:space="preserve">: </w:t>
            </w:r>
            <w:r w:rsidRPr="000E40F1">
              <w:rPr>
                <w:rStyle w:val="CodingLanguage"/>
              </w:rPr>
              <w:t>7.3</w:t>
            </w:r>
            <w:r w:rsidR="00527406">
              <w:rPr>
                <w:rStyle w:val="CodingLanguage"/>
              </w:rPr>
              <w:t xml:space="preserve"> </w:t>
            </w:r>
            <w:r w:rsidR="00527406">
              <w:t>The play</w:t>
            </w:r>
            <w:r w:rsidR="00182323">
              <w:t>books were tested with RHEL 7.3</w:t>
            </w:r>
            <w:r w:rsidR="00527406">
              <w:t xml:space="preserve"> and RHEL 7.4.</w:t>
            </w:r>
          </w:p>
        </w:tc>
      </w:tr>
      <w:tr w:rsidR="000E40F1" w:rsidRPr="000912CB" w14:paraId="4A94D805" w14:textId="77777777" w:rsidTr="49F9D633">
        <w:trPr>
          <w:trHeight w:val="241"/>
        </w:trPr>
        <w:tc>
          <w:tcPr>
            <w:tcW w:w="1682" w:type="dxa"/>
            <w:shd w:val="clear" w:color="auto" w:fill="auto"/>
          </w:tcPr>
          <w:p w14:paraId="04244ED2" w14:textId="77777777" w:rsidR="000E40F1" w:rsidRPr="00EE6515" w:rsidRDefault="000E40F1" w:rsidP="0089150C">
            <w:pPr>
              <w:pStyle w:val="TableBody8pt"/>
              <w:rPr>
                <w:rStyle w:val="CodingLanguage"/>
              </w:rPr>
            </w:pPr>
            <w:proofErr w:type="spellStart"/>
            <w:r w:rsidRPr="00EE6515">
              <w:rPr>
                <w:rStyle w:val="CodingLanguage"/>
              </w:rPr>
              <w:t>dtr_version</w:t>
            </w:r>
            <w:proofErr w:type="spellEnd"/>
          </w:p>
        </w:tc>
        <w:tc>
          <w:tcPr>
            <w:tcW w:w="6903" w:type="dxa"/>
            <w:shd w:val="clear" w:color="auto" w:fill="auto"/>
          </w:tcPr>
          <w:p w14:paraId="7FF08E6D" w14:textId="5E7A976E" w:rsidR="000E40F1" w:rsidRPr="000912CB" w:rsidRDefault="000E40F1" w:rsidP="0089150C">
            <w:pPr>
              <w:pStyle w:val="TableBody8pt"/>
            </w:pPr>
            <w:r w:rsidRPr="000E40F1">
              <w:t xml:space="preserve">Version of the Docker DTR you wish to install. You can use a numeric version or </w:t>
            </w:r>
            <w:r w:rsidRPr="000E40F1">
              <w:rPr>
                <w:rStyle w:val="CodingLanguage"/>
              </w:rPr>
              <w:t>latest</w:t>
            </w:r>
            <w:r w:rsidRPr="000E40F1">
              <w:t xml:space="preserve"> for the most recent one</w:t>
            </w:r>
            <w:r w:rsidR="00527406">
              <w:t xml:space="preserve">. The playbooks were tested with 2.3.3 </w:t>
            </w:r>
            <w:r w:rsidR="00527406" w:rsidRPr="00AD2A62">
              <w:t>and 2.4.0</w:t>
            </w:r>
            <w:r w:rsidR="00527406">
              <w:t>.</w:t>
            </w:r>
          </w:p>
        </w:tc>
      </w:tr>
      <w:tr w:rsidR="000E40F1" w:rsidRPr="000912CB" w14:paraId="20D8B2F7" w14:textId="77777777" w:rsidTr="49F9D633">
        <w:trPr>
          <w:trHeight w:val="241"/>
        </w:trPr>
        <w:tc>
          <w:tcPr>
            <w:tcW w:w="1682" w:type="dxa"/>
            <w:shd w:val="clear" w:color="auto" w:fill="auto"/>
          </w:tcPr>
          <w:p w14:paraId="4B300B5C" w14:textId="77777777" w:rsidR="000E40F1" w:rsidRPr="00EE6515" w:rsidRDefault="000E40F1" w:rsidP="0089150C">
            <w:pPr>
              <w:pStyle w:val="TableBody8pt"/>
              <w:rPr>
                <w:rStyle w:val="CodingLanguage"/>
              </w:rPr>
            </w:pPr>
            <w:proofErr w:type="spellStart"/>
            <w:r w:rsidRPr="00EE6515">
              <w:rPr>
                <w:rStyle w:val="CodingLanguage"/>
              </w:rPr>
              <w:t>ucp_version</w:t>
            </w:r>
            <w:proofErr w:type="spellEnd"/>
          </w:p>
        </w:tc>
        <w:tc>
          <w:tcPr>
            <w:tcW w:w="6903" w:type="dxa"/>
            <w:shd w:val="clear" w:color="auto" w:fill="auto"/>
          </w:tcPr>
          <w:p w14:paraId="0D30B692" w14:textId="7271158A" w:rsidR="000E40F1" w:rsidRDefault="000E40F1" w:rsidP="0089150C">
            <w:pPr>
              <w:pStyle w:val="TableBody8pt"/>
            </w:pPr>
            <w:r w:rsidRPr="000E40F1">
              <w:t xml:space="preserve">Version of the Docker UCP you wish to install. You can use a numeric version or </w:t>
            </w:r>
            <w:r w:rsidRPr="000E40F1">
              <w:rPr>
                <w:rStyle w:val="CodingLanguage"/>
              </w:rPr>
              <w:t>latest</w:t>
            </w:r>
            <w:r w:rsidRPr="000E40F1">
              <w:t xml:space="preserve"> for the most recent one</w:t>
            </w:r>
            <w:r w:rsidR="00527406">
              <w:t>. The playbooks were tested with UCP 2.2.3</w:t>
            </w:r>
            <w:r w:rsidR="00527406" w:rsidRPr="00AD2A62">
              <w:t xml:space="preserve"> and 2.2.4</w:t>
            </w:r>
            <w:r w:rsidR="00527406">
              <w:t>.</w:t>
            </w:r>
          </w:p>
        </w:tc>
      </w:tr>
      <w:tr w:rsidR="000E40F1" w:rsidRPr="000912CB" w14:paraId="2C75B965" w14:textId="77777777" w:rsidTr="49F9D633">
        <w:trPr>
          <w:trHeight w:val="241"/>
        </w:trPr>
        <w:tc>
          <w:tcPr>
            <w:tcW w:w="1682" w:type="dxa"/>
            <w:shd w:val="clear" w:color="auto" w:fill="auto"/>
          </w:tcPr>
          <w:p w14:paraId="345682DA" w14:textId="77777777" w:rsidR="000E40F1" w:rsidRPr="00EE6515" w:rsidRDefault="000E40F1" w:rsidP="0089150C">
            <w:pPr>
              <w:pStyle w:val="TableBody8pt"/>
              <w:rPr>
                <w:rStyle w:val="CodingLanguage"/>
              </w:rPr>
            </w:pPr>
            <w:proofErr w:type="spellStart"/>
            <w:r w:rsidRPr="00EE6515">
              <w:rPr>
                <w:rStyle w:val="CodingLanguage"/>
              </w:rPr>
              <w:t>images_folder</w:t>
            </w:r>
            <w:proofErr w:type="spellEnd"/>
          </w:p>
        </w:tc>
        <w:tc>
          <w:tcPr>
            <w:tcW w:w="6903" w:type="dxa"/>
            <w:shd w:val="clear" w:color="auto" w:fill="auto"/>
          </w:tcPr>
          <w:p w14:paraId="75E6A5DB" w14:textId="56061814" w:rsidR="000E40F1" w:rsidRPr="00652097" w:rsidRDefault="000E40F1" w:rsidP="0089150C">
            <w:pPr>
              <w:pStyle w:val="TableBody8pt"/>
            </w:pPr>
            <w:r w:rsidRPr="000E40F1">
              <w:t>Directory in the N</w:t>
            </w:r>
            <w:ins w:id="271" w:author="McGoldrick, Gabriel" w:date="2017-09-08T12:17:00Z">
              <w:r w:rsidR="00C71B03">
                <w:t>FS</w:t>
              </w:r>
            </w:ins>
            <w:del w:id="272" w:author="McGoldrick, Gabriel" w:date="2017-09-08T12:17:00Z">
              <w:r w:rsidRPr="000E40F1" w:rsidDel="00C71B03">
                <w:delText>TP</w:delText>
              </w:r>
            </w:del>
            <w:r w:rsidRPr="000E40F1">
              <w:t xml:space="preserve"> server that will be mounted in the DTR nodes and that will host your Docker images</w:t>
            </w:r>
          </w:p>
        </w:tc>
      </w:tr>
      <w:tr w:rsidR="000E40F1" w:rsidRPr="000912CB" w14:paraId="1FA50BD9" w14:textId="77777777" w:rsidTr="49F9D633">
        <w:trPr>
          <w:trHeight w:val="241"/>
        </w:trPr>
        <w:tc>
          <w:tcPr>
            <w:tcW w:w="1682" w:type="dxa"/>
            <w:shd w:val="clear" w:color="auto" w:fill="auto"/>
          </w:tcPr>
          <w:p w14:paraId="3B5634D4" w14:textId="77777777" w:rsidR="000E40F1" w:rsidRPr="00EE6515" w:rsidRDefault="000E40F1" w:rsidP="0089150C">
            <w:pPr>
              <w:pStyle w:val="TableBody8pt"/>
              <w:rPr>
                <w:rStyle w:val="CodingLanguage"/>
              </w:rPr>
            </w:pPr>
            <w:proofErr w:type="spellStart"/>
            <w:r w:rsidRPr="00EE6515">
              <w:rPr>
                <w:rStyle w:val="CodingLanguage"/>
              </w:rPr>
              <w:t>license_file</w:t>
            </w:r>
            <w:proofErr w:type="spellEnd"/>
          </w:p>
        </w:tc>
        <w:tc>
          <w:tcPr>
            <w:tcW w:w="6903" w:type="dxa"/>
            <w:shd w:val="clear" w:color="auto" w:fill="auto"/>
          </w:tcPr>
          <w:p w14:paraId="75357A63" w14:textId="77777777" w:rsidR="000E40F1" w:rsidRPr="00652097" w:rsidRDefault="000E40F1" w:rsidP="0089150C">
            <w:pPr>
              <w:pStyle w:val="TableBody8pt"/>
            </w:pPr>
            <w:r w:rsidRPr="000E40F1">
              <w:t>Full path to your Docker license file (it should be stored in your Ansible host)</w:t>
            </w:r>
          </w:p>
        </w:tc>
      </w:tr>
      <w:tr w:rsidR="000E40F1" w:rsidRPr="000912CB" w14:paraId="2AD199B0" w14:textId="77777777" w:rsidTr="49F9D633">
        <w:trPr>
          <w:trHeight w:val="80"/>
        </w:trPr>
        <w:tc>
          <w:tcPr>
            <w:tcW w:w="1682" w:type="dxa"/>
            <w:shd w:val="clear" w:color="auto" w:fill="auto"/>
          </w:tcPr>
          <w:p w14:paraId="19C43C41" w14:textId="77777777" w:rsidR="000E40F1" w:rsidRPr="00EE6515" w:rsidRDefault="000E40F1" w:rsidP="0089150C">
            <w:pPr>
              <w:pStyle w:val="TableBody8pt"/>
              <w:ind w:right="-415"/>
              <w:rPr>
                <w:rStyle w:val="CodingLanguage"/>
              </w:rPr>
            </w:pPr>
            <w:proofErr w:type="spellStart"/>
            <w:r w:rsidRPr="00EE6515">
              <w:rPr>
                <w:rStyle w:val="CodingLanguage"/>
              </w:rPr>
              <w:t>ucp_username</w:t>
            </w:r>
            <w:proofErr w:type="spellEnd"/>
          </w:p>
        </w:tc>
        <w:tc>
          <w:tcPr>
            <w:tcW w:w="6903" w:type="dxa"/>
            <w:shd w:val="clear" w:color="auto" w:fill="auto"/>
          </w:tcPr>
          <w:p w14:paraId="18485AD7" w14:textId="68150BAE" w:rsidR="000E40F1" w:rsidRPr="000912CB" w:rsidRDefault="000E40F1" w:rsidP="0089150C">
            <w:pPr>
              <w:pStyle w:val="TableBody8pt"/>
            </w:pPr>
            <w:r w:rsidRPr="000E40F1">
              <w:t xml:space="preserve">Username of the administrator user for UCP and DTR, typically </w:t>
            </w:r>
            <w:r w:rsidRPr="00527406">
              <w:rPr>
                <w:rStyle w:val="CodingLanguage"/>
              </w:rPr>
              <w:t>admin</w:t>
            </w:r>
            <w:r w:rsidRPr="000E40F1">
              <w:t>.</w:t>
            </w:r>
            <w:r w:rsidR="00527406">
              <w:t xml:space="preserve"> </w:t>
            </w:r>
            <w:r w:rsidR="00527406" w:rsidRPr="00B1714A">
              <w:rPr>
                <w:b/>
              </w:rPr>
              <w:t>Note:</w:t>
            </w:r>
            <w:r w:rsidR="00527406">
              <w:t xml:space="preserve"> The corresponding password is stored in a separate file (</w:t>
            </w:r>
            <w:proofErr w:type="spellStart"/>
            <w:r w:rsidR="00527406" w:rsidRPr="00942A26">
              <w:rPr>
                <w:rFonts w:ascii="HPE Simple Light" w:hAnsi="HPE Simple Light"/>
              </w:rPr>
              <w:t>group_vars</w:t>
            </w:r>
            <w:proofErr w:type="spellEnd"/>
            <w:r w:rsidR="00527406" w:rsidRPr="00942A26">
              <w:rPr>
                <w:rFonts w:ascii="HPE Simple Light" w:hAnsi="HPE Simple Light"/>
              </w:rPr>
              <w:t>/vault)</w:t>
            </w:r>
            <w:r w:rsidR="00527406">
              <w:t xml:space="preserve"> with the variable named </w:t>
            </w:r>
            <w:proofErr w:type="spellStart"/>
            <w:r w:rsidR="00527406">
              <w:t>ucp</w:t>
            </w:r>
            <w:r w:rsidR="00527406" w:rsidRPr="00942A26">
              <w:rPr>
                <w:rFonts w:ascii="HPE Simple Light" w:hAnsi="HPE Simple Light"/>
              </w:rPr>
              <w:t>_password</w:t>
            </w:r>
            <w:proofErr w:type="spellEnd"/>
            <w:r w:rsidR="00527406">
              <w:t>.</w:t>
            </w:r>
          </w:p>
        </w:tc>
      </w:tr>
      <w:tr w:rsidR="007E3F3E" w:rsidRPr="000912CB" w14:paraId="1452774C" w14:textId="77777777" w:rsidTr="49F9D633">
        <w:trPr>
          <w:trHeight w:val="80"/>
        </w:trPr>
        <w:tc>
          <w:tcPr>
            <w:tcW w:w="1682" w:type="dxa"/>
            <w:shd w:val="clear" w:color="auto" w:fill="auto"/>
          </w:tcPr>
          <w:p w14:paraId="2EFB3CA1" w14:textId="102BC44C" w:rsidR="007E3F3E" w:rsidRPr="00EE6515" w:rsidRDefault="00182323" w:rsidP="0089150C">
            <w:pPr>
              <w:pStyle w:val="TableBody8pt"/>
              <w:ind w:right="-415"/>
              <w:rPr>
                <w:rStyle w:val="CodingLanguage"/>
              </w:rPr>
            </w:pPr>
            <w:proofErr w:type="spellStart"/>
            <w:r>
              <w:rPr>
                <w:rStyle w:val="CodingLanguage"/>
              </w:rPr>
              <w:t>compose_vers</w:t>
            </w:r>
            <w:proofErr w:type="spellEnd"/>
          </w:p>
        </w:tc>
        <w:tc>
          <w:tcPr>
            <w:tcW w:w="6903" w:type="dxa"/>
            <w:shd w:val="clear" w:color="auto" w:fill="auto"/>
          </w:tcPr>
          <w:p w14:paraId="7751B325" w14:textId="536B50F5" w:rsidR="007E3F3E" w:rsidRPr="000E40F1" w:rsidRDefault="00182323" w:rsidP="0089150C">
            <w:pPr>
              <w:pStyle w:val="TableBody8pt"/>
            </w:pPr>
            <w:r>
              <w:t xml:space="preserve">Used by Play with Docker. Default value is </w:t>
            </w:r>
            <w:r w:rsidRPr="00182323">
              <w:t>'</w:t>
            </w:r>
            <w:r w:rsidRPr="00182323">
              <w:rPr>
                <w:rStyle w:val="CodingLanguage"/>
              </w:rPr>
              <w:t>1.16.1</w:t>
            </w:r>
            <w:r w:rsidRPr="00182323">
              <w:t>'</w:t>
            </w:r>
          </w:p>
        </w:tc>
      </w:tr>
      <w:tr w:rsidR="00182323" w:rsidRPr="000912CB" w14:paraId="09F9564D" w14:textId="77777777" w:rsidTr="49F9D633">
        <w:trPr>
          <w:trHeight w:val="80"/>
        </w:trPr>
        <w:tc>
          <w:tcPr>
            <w:tcW w:w="1682" w:type="dxa"/>
            <w:shd w:val="clear" w:color="auto" w:fill="auto"/>
          </w:tcPr>
          <w:p w14:paraId="767D58DD" w14:textId="17F445EE" w:rsidR="00182323" w:rsidRDefault="00182323" w:rsidP="0089150C">
            <w:pPr>
              <w:pStyle w:val="TableBody8pt"/>
              <w:ind w:right="-415"/>
              <w:rPr>
                <w:rStyle w:val="CodingLanguage"/>
              </w:rPr>
            </w:pPr>
            <w:proofErr w:type="spellStart"/>
            <w:r>
              <w:rPr>
                <w:rStyle w:val="CodingLanguage"/>
              </w:rPr>
              <w:t>compose_url</w:t>
            </w:r>
            <w:proofErr w:type="spellEnd"/>
          </w:p>
        </w:tc>
        <w:tc>
          <w:tcPr>
            <w:tcW w:w="6903" w:type="dxa"/>
            <w:shd w:val="clear" w:color="auto" w:fill="auto"/>
          </w:tcPr>
          <w:p w14:paraId="41C6FD89" w14:textId="3D478EB6" w:rsidR="00182323" w:rsidRDefault="00182323" w:rsidP="0089150C">
            <w:pPr>
              <w:pStyle w:val="TableBody8pt"/>
            </w:pPr>
            <w:r>
              <w:t xml:space="preserve">The URL for downloading the correct version of Docker Compose. Depends on </w:t>
            </w:r>
            <w:proofErr w:type="spellStart"/>
            <w:r>
              <w:rPr>
                <w:rStyle w:val="CodingLanguage"/>
              </w:rPr>
              <w:t>compose_vers</w:t>
            </w:r>
            <w:proofErr w:type="spellEnd"/>
            <w:r>
              <w:rPr>
                <w:rStyle w:val="CodingLanguage"/>
              </w:rPr>
              <w:t>.</w:t>
            </w:r>
          </w:p>
        </w:tc>
      </w:tr>
    </w:tbl>
    <w:p w14:paraId="4601B587" w14:textId="77777777" w:rsidR="000E40F1" w:rsidRDefault="000E40F1" w:rsidP="00D75356">
      <w:pPr>
        <w:pStyle w:val="Heading3"/>
      </w:pPr>
    </w:p>
    <w:p w14:paraId="4A9DC58C" w14:textId="77777777" w:rsidR="00D75356" w:rsidDel="435BD1C0" w:rsidRDefault="00D75356" w:rsidP="00D75356">
      <w:pPr>
        <w:pStyle w:val="Heading3"/>
        <w:rPr>
          <w:del w:id="273" w:author="Moynihan, Nick" w:date="2017-10-31T04:33:00Z"/>
        </w:rPr>
      </w:pPr>
      <w:del w:id="274" w:author="Moynihan, Nick" w:date="2017-10-31T04:33:00Z">
        <w:r w:rsidRPr="00D75356" w:rsidDel="435BD1C0">
          <w:delText>Monitoring configuration</w:delText>
        </w:r>
      </w:del>
    </w:p>
    <w:p w14:paraId="21B06CF8" w14:textId="77777777" w:rsidR="00D75356" w:rsidDel="0C17E91C" w:rsidRDefault="00D75356" w:rsidP="00D75356">
      <w:pPr>
        <w:pStyle w:val="BodyTextMetricLight10pt"/>
        <w:rPr>
          <w:del w:id="275" w:author="Moynihan, Nick" w:date="2017-10-09T08:42:00Z"/>
        </w:rPr>
      </w:pPr>
      <w:del w:id="276" w:author="Moynihan, Nick" w:date="2017-10-09T08:42:00Z">
        <w:r w:rsidRPr="00D75356" w:rsidDel="0C17E91C">
          <w:delText>All Monitoring-related variables</w:delText>
        </w:r>
        <w:r w:rsidDel="0C17E91C">
          <w:delText xml:space="preserve"> are described in </w:delText>
        </w:r>
        <w:r w:rsidDel="0C17E91C">
          <w:fldChar w:fldCharType="begin"/>
        </w:r>
        <w:r w:rsidDel="0C17E91C">
          <w:delInstrText xml:space="preserve"> REF _Ref491169264 \h </w:delInstrText>
        </w:r>
        <w:r w:rsidDel="0C17E91C">
          <w:fldChar w:fldCharType="separate"/>
        </w:r>
        <w:r w:rsidDel="0C17E91C">
          <w:delText xml:space="preserve">Table </w:delText>
        </w:r>
        <w:r w:rsidDel="0C17E91C">
          <w:rPr>
            <w:noProof/>
          </w:rPr>
          <w:delText>6</w:delText>
        </w:r>
        <w:r w:rsidDel="0C17E91C">
          <w:fldChar w:fldCharType="end"/>
        </w:r>
        <w:r w:rsidDel="0C17E91C">
          <w:delText xml:space="preserve">. The variables determine the versions of various monitoring software tools that are used and it is recommended that the values given below are used. </w:delText>
        </w:r>
      </w:del>
    </w:p>
    <w:p w14:paraId="08512929" w14:textId="77777777" w:rsidR="00D75356" w:rsidDel="0C17E91C" w:rsidRDefault="00D75356" w:rsidP="4AFA68AF">
      <w:pPr>
        <w:pStyle w:val="MISCTableCaptionHeader8pt"/>
        <w:rPr>
          <w:del w:id="277" w:author="Moynihan, Nick" w:date="2017-10-09T08:42:00Z"/>
        </w:rPr>
      </w:pPr>
      <w:bookmarkStart w:id="278" w:name="_Ref491169264"/>
      <w:del w:id="279" w:author="Moynihan, Nick" w:date="2017-10-09T08:42:00Z">
        <w:r w:rsidRPr="00EE6515" w:rsidDel="0C17E91C">
          <w:rPr>
            <w:rStyle w:val="MISCTableCaptionHeaderBold8pt"/>
          </w:rPr>
          <w:delText xml:space="preserve">Table </w:delText>
        </w:r>
        <w:r w:rsidRPr="66C5CA6A" w:rsidDel="0C17E91C">
          <w:rPr>
            <w:rPrChange w:id="280" w:author="Moynihan, Nick" w:date="2017-09-19T03:13:00Z">
              <w:rPr>
                <w:rStyle w:val="MISCTableCaptionHeaderBold8pt"/>
              </w:rPr>
            </w:rPrChange>
          </w:rPr>
          <w:fldChar w:fldCharType="begin"/>
        </w:r>
        <w:r w:rsidRPr="00EE6515" w:rsidDel="0C17E91C">
          <w:rPr>
            <w:rStyle w:val="MISCTableCaptionHeaderBold8pt"/>
          </w:rPr>
          <w:delInstrText xml:space="preserve"> SEQ Table \* ARABIC </w:delInstrText>
        </w:r>
        <w:r w:rsidRPr="66C5CA6A" w:rsidDel="0C17E91C">
          <w:rPr>
            <w:rStyle w:val="MISCTableCaptionHeaderBold8pt"/>
          </w:rPr>
          <w:fldChar w:fldCharType="separate"/>
        </w:r>
        <w:r w:rsidR="000062C2" w:rsidDel="0C17E91C">
          <w:rPr>
            <w:rStyle w:val="MISCTableCaptionHeaderBold8pt"/>
            <w:noProof/>
          </w:rPr>
          <w:delText>6</w:delText>
        </w:r>
        <w:r w:rsidRPr="66C5CA6A" w:rsidDel="0C17E91C">
          <w:rPr>
            <w:rPrChange w:id="281" w:author="Moynihan, Nick" w:date="2017-09-19T03:13:00Z">
              <w:rPr>
                <w:rStyle w:val="MISCTableCaptionHeaderBold8pt"/>
              </w:rPr>
            </w:rPrChange>
          </w:rPr>
          <w:fldChar w:fldCharType="end"/>
        </w:r>
        <w:bookmarkEnd w:id="278"/>
        <w:r w:rsidRPr="00EE6515" w:rsidDel="0C17E91C">
          <w:rPr>
            <w:rStyle w:val="MISCTableCaptionHeaderBold8pt"/>
          </w:rPr>
          <w:delText>.</w:delText>
        </w:r>
        <w:r w:rsidDel="0C17E91C">
          <w:delText xml:space="preserve"> Monitoring variables</w:delText>
        </w:r>
      </w:del>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282" w:author="Moynihan, Nick" w:date="2017-10-09T08:35:00Z">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2250"/>
        <w:gridCol w:w="6335"/>
        <w:tblGridChange w:id="283">
          <w:tblGrid>
            <w:gridCol w:w="360"/>
            <w:gridCol w:w="360"/>
            <w:gridCol w:w="1530"/>
            <w:gridCol w:w="6335"/>
          </w:tblGrid>
        </w:tblGridChange>
      </w:tblGrid>
      <w:tr w:rsidR="00D75356" w:rsidRPr="000912CB" w:rsidDel="0C17E91C" w14:paraId="7513F5A0" w14:textId="77777777" w:rsidTr="4A03D265">
        <w:trPr>
          <w:trHeight w:val="241"/>
          <w:del w:id="284" w:author="Moynihan, Nick" w:date="2017-10-09T08:42:00Z"/>
          <w:trPrChange w:id="285" w:author="Moynihan, Nick" w:date="2017-10-09T08:35:00Z">
            <w:trPr>
              <w:gridAfter w:val="0"/>
            </w:trPr>
          </w:trPrChange>
        </w:trPr>
        <w:tc>
          <w:tcPr>
            <w:tcW w:w="1831" w:type="dxa"/>
            <w:tcBorders>
              <w:top w:val="nil"/>
              <w:bottom w:val="single" w:sz="36" w:space="0" w:color="00B388"/>
            </w:tcBorders>
            <w:shd w:val="clear" w:color="auto" w:fill="auto"/>
            <w:tcPrChange w:id="286" w:author="Moynihan, Nick" w:date="2017-10-09T08:35:00Z">
              <w:tcPr>
                <w:tcW w:w="1831" w:type="dxa"/>
                <w:tcBorders>
                  <w:top w:val="nil"/>
                  <w:bottom w:val="single" w:sz="36" w:space="0" w:color="00B388"/>
                </w:tcBorders>
                <w:shd w:val="clear" w:color="auto" w:fill="auto"/>
              </w:tcPr>
            </w:tcPrChange>
          </w:tcPr>
          <w:p w14:paraId="2CA4ACD0" w14:textId="77777777" w:rsidR="00D75356" w:rsidRDefault="00D75356" w:rsidP="0089150C">
            <w:pPr>
              <w:pStyle w:val="TableSubhead8pt"/>
            </w:pPr>
            <w:r>
              <w:t>Variable</w:t>
            </w:r>
          </w:p>
        </w:tc>
        <w:tc>
          <w:tcPr>
            <w:tcW w:w="6754" w:type="dxa"/>
            <w:tcBorders>
              <w:top w:val="nil"/>
              <w:bottom w:val="single" w:sz="36" w:space="0" w:color="00B388"/>
            </w:tcBorders>
            <w:shd w:val="clear" w:color="auto" w:fill="auto"/>
            <w:tcPrChange w:id="287" w:author="Moynihan, Nick" w:date="2017-10-09T08:35:00Z">
              <w:tcPr>
                <w:tcW w:w="6754" w:type="dxa"/>
                <w:tcBorders>
                  <w:top w:val="nil"/>
                  <w:bottom w:val="single" w:sz="36" w:space="0" w:color="00B388"/>
                </w:tcBorders>
                <w:shd w:val="clear" w:color="auto" w:fill="auto"/>
              </w:tcPr>
            </w:tcPrChange>
          </w:tcPr>
          <w:p w14:paraId="448673C4" w14:textId="77777777" w:rsidR="00D75356" w:rsidRPr="000912CB" w:rsidRDefault="00D75356" w:rsidP="0089150C">
            <w:pPr>
              <w:pStyle w:val="TableSubhead8pt"/>
            </w:pPr>
            <w:r>
              <w:t>Description</w:t>
            </w:r>
          </w:p>
        </w:tc>
      </w:tr>
      <w:tr w:rsidR="00D75356" w:rsidRPr="000912CB" w:rsidDel="0C17E91C" w14:paraId="023E2781" w14:textId="77777777" w:rsidTr="4A03D265">
        <w:trPr>
          <w:trHeight w:val="241"/>
          <w:del w:id="288" w:author="Moynihan, Nick" w:date="2017-10-09T08:42:00Z"/>
          <w:trPrChange w:id="289" w:author="Moynihan, Nick" w:date="2017-10-09T08:35:00Z">
            <w:trPr>
              <w:gridAfter w:val="0"/>
            </w:trPr>
          </w:trPrChange>
        </w:trPr>
        <w:tc>
          <w:tcPr>
            <w:tcW w:w="1831" w:type="dxa"/>
            <w:tcBorders>
              <w:top w:val="single" w:sz="36" w:space="0" w:color="00B388"/>
            </w:tcBorders>
            <w:shd w:val="clear" w:color="auto" w:fill="auto"/>
            <w:tcPrChange w:id="290" w:author="Moynihan, Nick" w:date="2017-10-09T08:35:00Z">
              <w:tcPr>
                <w:tcW w:w="1831" w:type="dxa"/>
                <w:tcBorders>
                  <w:top w:val="single" w:sz="36" w:space="0" w:color="00B388"/>
                </w:tcBorders>
                <w:shd w:val="clear" w:color="auto" w:fill="auto"/>
              </w:tcPr>
            </w:tcPrChange>
          </w:tcPr>
          <w:p w14:paraId="19C2E9A6" w14:textId="77777777" w:rsidR="00D75356" w:rsidRPr="000912CB" w:rsidRDefault="00EE6515" w:rsidP="0089150C">
            <w:pPr>
              <w:pStyle w:val="TableBody8pt"/>
            </w:pPr>
            <w:proofErr w:type="spellStart"/>
            <w:r w:rsidRPr="00B64033">
              <w:rPr>
                <w:rStyle w:val="CodingLanguage"/>
              </w:rPr>
              <w:t>cadvisor_version</w:t>
            </w:r>
            <w:proofErr w:type="spellEnd"/>
          </w:p>
        </w:tc>
        <w:tc>
          <w:tcPr>
            <w:tcW w:w="6754" w:type="dxa"/>
            <w:tcBorders>
              <w:top w:val="single" w:sz="36" w:space="0" w:color="00B388"/>
            </w:tcBorders>
            <w:shd w:val="clear" w:color="auto" w:fill="auto"/>
            <w:tcPrChange w:id="291" w:author="Moynihan, Nick" w:date="2017-10-09T08:35:00Z">
              <w:tcPr>
                <w:tcW w:w="6754" w:type="dxa"/>
                <w:tcBorders>
                  <w:top w:val="single" w:sz="36" w:space="0" w:color="00B388"/>
                </w:tcBorders>
                <w:shd w:val="clear" w:color="auto" w:fill="auto"/>
              </w:tcPr>
            </w:tcPrChange>
          </w:tcPr>
          <w:p w14:paraId="658A35C8" w14:textId="77777777" w:rsidR="00D75356" w:rsidRPr="00EE6515" w:rsidRDefault="00EE6515" w:rsidP="0089150C">
            <w:pPr>
              <w:pStyle w:val="TableBody8pt"/>
              <w:rPr>
                <w:rStyle w:val="CodingLanguage"/>
              </w:rPr>
            </w:pPr>
            <w:r w:rsidRPr="00EE6515">
              <w:rPr>
                <w:rStyle w:val="CodingLanguage"/>
              </w:rPr>
              <w:t>v0.25.0</w:t>
            </w:r>
          </w:p>
        </w:tc>
      </w:tr>
      <w:tr w:rsidR="00D75356" w:rsidRPr="000912CB" w:rsidDel="0C17E91C" w14:paraId="56E39239" w14:textId="77777777" w:rsidTr="4A03D265">
        <w:trPr>
          <w:trHeight w:val="241"/>
          <w:del w:id="292" w:author="Moynihan, Nick" w:date="2017-10-09T08:42:00Z"/>
        </w:trPr>
        <w:tc>
          <w:tcPr>
            <w:tcW w:w="1831" w:type="dxa"/>
            <w:shd w:val="clear" w:color="auto" w:fill="auto"/>
          </w:tcPr>
          <w:p w14:paraId="257E3E48" w14:textId="77777777" w:rsidR="00D75356" w:rsidRPr="00EE6515" w:rsidRDefault="00EE6515" w:rsidP="0089150C">
            <w:pPr>
              <w:pStyle w:val="TableBody8pt"/>
              <w:rPr>
                <w:rStyle w:val="CodingLanguage"/>
              </w:rPr>
            </w:pPr>
            <w:proofErr w:type="spellStart"/>
            <w:r w:rsidRPr="00EE6515">
              <w:rPr>
                <w:rStyle w:val="CodingLanguage"/>
              </w:rPr>
              <w:t>node_exporter_version</w:t>
            </w:r>
            <w:proofErr w:type="spellEnd"/>
          </w:p>
        </w:tc>
        <w:tc>
          <w:tcPr>
            <w:tcW w:w="6754" w:type="dxa"/>
            <w:shd w:val="clear" w:color="auto" w:fill="auto"/>
          </w:tcPr>
          <w:p w14:paraId="77280F65" w14:textId="77777777" w:rsidR="00D75356" w:rsidRPr="00EE6515" w:rsidRDefault="00EE6515" w:rsidP="0089150C">
            <w:pPr>
              <w:pStyle w:val="TableBody8pt"/>
              <w:rPr>
                <w:rStyle w:val="CodingLanguage"/>
              </w:rPr>
            </w:pPr>
            <w:r w:rsidRPr="00EE6515">
              <w:rPr>
                <w:rStyle w:val="CodingLanguage"/>
              </w:rPr>
              <w:t>v1.14.0</w:t>
            </w:r>
          </w:p>
        </w:tc>
      </w:tr>
      <w:tr w:rsidR="00D75356" w:rsidRPr="000912CB" w:rsidDel="0C17E91C" w14:paraId="586A8B11" w14:textId="77777777" w:rsidTr="4A03D265">
        <w:trPr>
          <w:trHeight w:val="241"/>
          <w:del w:id="293" w:author="Moynihan, Nick" w:date="2017-10-09T08:42:00Z"/>
        </w:trPr>
        <w:tc>
          <w:tcPr>
            <w:tcW w:w="1831" w:type="dxa"/>
            <w:shd w:val="clear" w:color="auto" w:fill="auto"/>
          </w:tcPr>
          <w:p w14:paraId="736D6A59" w14:textId="77777777" w:rsidR="00D75356" w:rsidRPr="00EE6515" w:rsidRDefault="00EE6515" w:rsidP="0089150C">
            <w:pPr>
              <w:pStyle w:val="TableBody8pt"/>
              <w:rPr>
                <w:rStyle w:val="CodingLanguage"/>
              </w:rPr>
            </w:pPr>
            <w:proofErr w:type="spellStart"/>
            <w:r w:rsidRPr="00EE6515">
              <w:rPr>
                <w:rStyle w:val="CodingLanguage"/>
              </w:rPr>
              <w:t>prometheus_version</w:t>
            </w:r>
            <w:proofErr w:type="spellEnd"/>
          </w:p>
        </w:tc>
        <w:tc>
          <w:tcPr>
            <w:tcW w:w="6754" w:type="dxa"/>
            <w:shd w:val="clear" w:color="auto" w:fill="auto"/>
          </w:tcPr>
          <w:p w14:paraId="4795C9C6" w14:textId="77777777" w:rsidR="00D75356" w:rsidRPr="00EE6515" w:rsidRDefault="00EE6515" w:rsidP="0089150C">
            <w:pPr>
              <w:pStyle w:val="TableBody8pt"/>
              <w:rPr>
                <w:rStyle w:val="CodingLanguage"/>
              </w:rPr>
            </w:pPr>
            <w:r w:rsidRPr="00EE6515">
              <w:rPr>
                <w:rStyle w:val="CodingLanguage"/>
              </w:rPr>
              <w:t>v1.7.1</w:t>
            </w:r>
          </w:p>
        </w:tc>
      </w:tr>
      <w:tr w:rsidR="00D75356" w:rsidRPr="000912CB" w:rsidDel="0C17E91C" w14:paraId="763C1A42" w14:textId="77777777" w:rsidTr="4A03D265">
        <w:trPr>
          <w:trHeight w:val="80"/>
          <w:del w:id="294" w:author="Moynihan, Nick" w:date="2017-10-09T08:42:00Z"/>
        </w:trPr>
        <w:tc>
          <w:tcPr>
            <w:tcW w:w="1831" w:type="dxa"/>
            <w:shd w:val="clear" w:color="auto" w:fill="auto"/>
          </w:tcPr>
          <w:p w14:paraId="0A65F8B9" w14:textId="77777777" w:rsidR="00D75356" w:rsidRPr="00EE6515" w:rsidRDefault="00EE6515" w:rsidP="0089150C">
            <w:pPr>
              <w:pStyle w:val="TableBody8pt"/>
              <w:ind w:right="-415"/>
              <w:rPr>
                <w:rStyle w:val="CodingLanguage"/>
              </w:rPr>
            </w:pPr>
            <w:proofErr w:type="spellStart"/>
            <w:r w:rsidRPr="00EE6515">
              <w:rPr>
                <w:rStyle w:val="CodingLanguage"/>
              </w:rPr>
              <w:t>grafana_version</w:t>
            </w:r>
            <w:proofErr w:type="spellEnd"/>
          </w:p>
        </w:tc>
        <w:tc>
          <w:tcPr>
            <w:tcW w:w="6754" w:type="dxa"/>
            <w:shd w:val="clear" w:color="auto" w:fill="auto"/>
          </w:tcPr>
          <w:p w14:paraId="05039A1E" w14:textId="77777777" w:rsidR="00D75356" w:rsidRPr="00EE6515" w:rsidRDefault="00EE6515" w:rsidP="0089150C">
            <w:pPr>
              <w:pStyle w:val="TableBody8pt"/>
              <w:rPr>
                <w:rStyle w:val="CodingLanguage"/>
              </w:rPr>
            </w:pPr>
            <w:r w:rsidRPr="00EE6515">
              <w:rPr>
                <w:rStyle w:val="CodingLanguage"/>
              </w:rPr>
              <w:t>4.4.3</w:t>
            </w:r>
          </w:p>
        </w:tc>
      </w:tr>
    </w:tbl>
    <w:p w14:paraId="3C89AC56" w14:textId="15888427" w:rsidR="156A7FCC" w:rsidDel="457A39F1" w:rsidRDefault="156A7FCC">
      <w:pPr>
        <w:pStyle w:val="BodyTextMetricLight10pt"/>
        <w:rPr>
          <w:ins w:id="295" w:author="Moynihan, Nick [2]" w:date="2017-10-10T10:11:00Z"/>
          <w:del w:id="296" w:author="Moynihan, Nick" w:date="2017-10-31T04:44:00Z"/>
          <w:b/>
          <w:bCs/>
        </w:rPr>
        <w:pPrChange w:id="297" w:author="Moynihan, Nick" w:date="2017-10-09T08:43:00Z">
          <w:pPr/>
        </w:pPrChange>
      </w:pPr>
    </w:p>
    <w:p w14:paraId="1A5831D7" w14:textId="78235CE9" w:rsidR="005254BA" w:rsidRDefault="00D64F04" w:rsidP="005254BA">
      <w:pPr>
        <w:pStyle w:val="Heading3"/>
      </w:pPr>
      <w:r>
        <w:t>Play with Docker</w:t>
      </w:r>
      <w:r w:rsidR="005254BA" w:rsidRPr="00EE6515">
        <w:t xml:space="preserve"> configuration</w:t>
      </w:r>
    </w:p>
    <w:p w14:paraId="447CC013" w14:textId="24214993" w:rsidR="005254BA" w:rsidRDefault="00D64F04" w:rsidP="005254BA">
      <w:pPr>
        <w:pStyle w:val="BodyTextMetricLight10pt"/>
      </w:pPr>
      <w:ins w:id="298" w:author="Olker, Dave (Global Solutions Engineering) [2]" w:date="2017-10-30T11:34:00Z">
        <w:r w:rsidRPr="00B0381D">
          <w:rPr>
            <w:rPrChange w:id="299" w:author="Olker, Dave (Global Solutions Engineering) [2]" w:date="2017-10-30T13:47:00Z">
              <w:rPr>
                <w:color w:val="00B0F0"/>
              </w:rPr>
            </w:rPrChange>
          </w:rPr>
          <w:t>Play with Docker</w:t>
        </w:r>
      </w:ins>
      <w:ins w:id="300" w:author="Olker, Dave (Global Solutions Engineering) [2]" w:date="2017-10-30T12:11:00Z">
        <w:r w:rsidRPr="00B0381D">
          <w:rPr>
            <w:rPrChange w:id="301" w:author="Olker, Dave (Global Solutions Engineering) [2]" w:date="2017-10-30T13:47:00Z">
              <w:rPr>
                <w:color w:val="00B0F0"/>
              </w:rPr>
            </w:rPrChange>
          </w:rPr>
          <w:t xml:space="preserve"> (PWD)</w:t>
        </w:r>
      </w:ins>
      <w:ins w:id="302" w:author="Olker, Dave (Global Solutions Engineering) [2]" w:date="2017-10-30T11:34:00Z">
        <w:r w:rsidRPr="2F38FAA4">
          <w:t xml:space="preserve"> </w:t>
        </w:r>
      </w:ins>
      <w:ins w:id="303" w:author="Olker, Dave (Global Solutions Engineering) [2]" w:date="2017-10-30T11:35:00Z">
        <w:r w:rsidRPr="00B0381D">
          <w:rPr>
            <w:rPrChange w:id="304" w:author="Olker, Dave (Global Solutions Engineering) [2]" w:date="2017-10-30T13:47:00Z">
              <w:rPr>
                <w:color w:val="00B0F0"/>
              </w:rPr>
            </w:rPrChange>
          </w:rPr>
          <w:t xml:space="preserve">is a free, cloud-based service that </w:t>
        </w:r>
      </w:ins>
      <w:ins w:id="305" w:author="Olker, Dave (Global Solutions Engineering) [2]" w:date="2017-10-30T11:34:00Z">
        <w:r w:rsidRPr="00B0381D">
          <w:rPr>
            <w:rPrChange w:id="306" w:author="Olker, Dave (Global Solutions Engineering) [2]" w:date="2017-10-30T13:47:00Z">
              <w:rPr>
                <w:color w:val="00B0F0"/>
              </w:rPr>
            </w:rPrChange>
          </w:rPr>
          <w:t xml:space="preserve">gives </w:t>
        </w:r>
      </w:ins>
      <w:ins w:id="307" w:author="Olker, Dave (Global Solutions Engineering) [2]" w:date="2017-10-30T11:35:00Z">
        <w:r w:rsidRPr="00B0381D">
          <w:rPr>
            <w:rPrChange w:id="308" w:author="Olker, Dave (Global Solutions Engineering) [2]" w:date="2017-10-30T13:47:00Z">
              <w:rPr>
                <w:color w:val="00B0F0"/>
              </w:rPr>
            </w:rPrChange>
          </w:rPr>
          <w:t xml:space="preserve">users </w:t>
        </w:r>
      </w:ins>
      <w:ins w:id="309" w:author="Olker, Dave (Global Solutions Engineering) [2]" w:date="2017-10-30T12:10:00Z">
        <w:r w:rsidRPr="00B0381D">
          <w:rPr>
            <w:rPrChange w:id="310" w:author="Olker, Dave (Global Solutions Engineering) [2]" w:date="2017-10-30T13:47:00Z">
              <w:rPr>
                <w:color w:val="00B0F0"/>
              </w:rPr>
            </w:rPrChange>
          </w:rPr>
          <w:t xml:space="preserve">the ability to experiment and interact with real live Docker instances for testing or educational purposes.  </w:t>
        </w:r>
      </w:ins>
      <w:r>
        <w:t>Variables associated with Play with Docker</w:t>
      </w:r>
      <w:r w:rsidR="005254BA">
        <w:t xml:space="preserve"> are described in </w:t>
      </w:r>
      <w:r w:rsidR="005254BA" w:rsidRPr="00521C56">
        <w:fldChar w:fldCharType="begin"/>
      </w:r>
      <w:r w:rsidR="005254BA" w:rsidRPr="00077790">
        <w:instrText xml:space="preserve"> REF _Ref495589950 \h </w:instrText>
      </w:r>
      <w:r w:rsidR="005254BA">
        <w:instrText xml:space="preserve"> \* MERGEFORMAT </w:instrText>
      </w:r>
      <w:r w:rsidR="005254BA" w:rsidRPr="00521C56">
        <w:fldChar w:fldCharType="separate"/>
      </w:r>
      <w:r w:rsidR="00653064" w:rsidRPr="00653064">
        <w:t>Table 9</w:t>
      </w:r>
      <w:r w:rsidR="005254BA" w:rsidRPr="00521C56">
        <w:fldChar w:fldCharType="end"/>
      </w:r>
      <w:r w:rsidR="005254BA" w:rsidRPr="00077790">
        <w:t>.</w:t>
      </w:r>
    </w:p>
    <w:p w14:paraId="00E170DF" w14:textId="1F5F160E" w:rsidR="005254BA" w:rsidRDefault="005254BA" w:rsidP="005254BA">
      <w:pPr>
        <w:pStyle w:val="MISCTableCaptionHeader8pt"/>
      </w:pPr>
      <w:bookmarkStart w:id="311" w:name="_Ref495589950"/>
      <w:r w:rsidRPr="00B86B25">
        <w:rPr>
          <w:rStyle w:val="MISCTableCaptionHeaderBold8pt"/>
        </w:rPr>
        <w:t xml:space="preserve">Table </w:t>
      </w:r>
      <w:r w:rsidRPr="3BA60F28">
        <w:fldChar w:fldCharType="begin"/>
      </w:r>
      <w:r w:rsidRPr="00B86B25">
        <w:rPr>
          <w:rStyle w:val="MISCTableCaptionHeaderBold8pt"/>
        </w:rPr>
        <w:instrText xml:space="preserve"> SEQ Table \* ARABIC </w:instrText>
      </w:r>
      <w:r w:rsidRPr="3BA60F28">
        <w:rPr>
          <w:rStyle w:val="MISCTableCaptionHeaderBold8pt"/>
        </w:rPr>
        <w:fldChar w:fldCharType="separate"/>
      </w:r>
      <w:r w:rsidR="00653064">
        <w:rPr>
          <w:rStyle w:val="MISCTableCaptionHeaderBold8pt"/>
          <w:noProof/>
        </w:rPr>
        <w:t>9</w:t>
      </w:r>
      <w:r w:rsidRPr="3BA60F28">
        <w:fldChar w:fldCharType="end"/>
      </w:r>
      <w:bookmarkEnd w:id="311"/>
      <w:r w:rsidRPr="00B86B25">
        <w:rPr>
          <w:rStyle w:val="MISCTableCaptionHeaderBold8pt"/>
        </w:rPr>
        <w:t>.</w:t>
      </w:r>
      <w:r>
        <w:t xml:space="preserve"> </w:t>
      </w:r>
      <w:r w:rsidR="00D64F04">
        <w:t>Play with Docker</w:t>
      </w:r>
      <w:r>
        <w:t xml:space="preserve">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682"/>
        <w:gridCol w:w="6903"/>
      </w:tblGrid>
      <w:tr w:rsidR="005254BA" w:rsidRPr="000912CB" w14:paraId="245F1FB5" w14:textId="77777777" w:rsidTr="000F5F68">
        <w:trPr>
          <w:trHeight w:val="241"/>
        </w:trPr>
        <w:tc>
          <w:tcPr>
            <w:tcW w:w="1682" w:type="dxa"/>
            <w:tcBorders>
              <w:top w:val="nil"/>
              <w:bottom w:val="single" w:sz="36" w:space="0" w:color="00B388"/>
            </w:tcBorders>
            <w:shd w:val="clear" w:color="auto" w:fill="auto"/>
          </w:tcPr>
          <w:p w14:paraId="63B3D7ED" w14:textId="77777777" w:rsidR="005254BA" w:rsidRDefault="005254BA" w:rsidP="000F5F68">
            <w:pPr>
              <w:pStyle w:val="TableSubhead8pt"/>
              <w:keepNext/>
              <w:keepLines/>
            </w:pPr>
            <w:r>
              <w:t>Variable</w:t>
            </w:r>
          </w:p>
        </w:tc>
        <w:tc>
          <w:tcPr>
            <w:tcW w:w="6903" w:type="dxa"/>
            <w:tcBorders>
              <w:top w:val="nil"/>
              <w:bottom w:val="single" w:sz="36" w:space="0" w:color="00B388"/>
            </w:tcBorders>
            <w:shd w:val="clear" w:color="auto" w:fill="auto"/>
          </w:tcPr>
          <w:p w14:paraId="056F92CB" w14:textId="77777777" w:rsidR="005254BA" w:rsidRPr="000912CB" w:rsidRDefault="005254BA" w:rsidP="000F5F68">
            <w:pPr>
              <w:pStyle w:val="TableSubhead8pt"/>
              <w:keepNext/>
              <w:keepLines/>
            </w:pPr>
            <w:r>
              <w:t>Description</w:t>
            </w:r>
          </w:p>
        </w:tc>
      </w:tr>
      <w:tr w:rsidR="005254BA" w:rsidRPr="000912CB" w14:paraId="675CC81C" w14:textId="77777777" w:rsidTr="000F5F68">
        <w:trPr>
          <w:trHeight w:val="80"/>
        </w:trPr>
        <w:tc>
          <w:tcPr>
            <w:tcW w:w="1682" w:type="dxa"/>
            <w:shd w:val="clear" w:color="auto" w:fill="auto"/>
          </w:tcPr>
          <w:p w14:paraId="705031CD" w14:textId="702F04D1" w:rsidR="005254BA" w:rsidRPr="00EE6515" w:rsidRDefault="00D64F04" w:rsidP="000F5F68">
            <w:pPr>
              <w:pStyle w:val="TableBody8pt"/>
              <w:keepNext/>
              <w:keepLines/>
              <w:ind w:right="-415"/>
              <w:rPr>
                <w:rStyle w:val="CodingLanguage"/>
                <w:sz w:val="18"/>
                <w:szCs w:val="18"/>
              </w:rPr>
            </w:pPr>
            <w:proofErr w:type="spellStart"/>
            <w:r w:rsidRPr="00D64F04">
              <w:rPr>
                <w:rFonts w:ascii="Consolas" w:hAnsi="Consolas" w:cs="Consolas"/>
                <w:color w:val="24292E"/>
                <w:sz w:val="18"/>
                <w:szCs w:val="18"/>
                <w:shd w:val="clear" w:color="auto" w:fill="FFFFFF"/>
              </w:rPr>
              <w:t>pwd_path</w:t>
            </w:r>
            <w:proofErr w:type="spellEnd"/>
          </w:p>
        </w:tc>
        <w:tc>
          <w:tcPr>
            <w:tcW w:w="6903" w:type="dxa"/>
            <w:shd w:val="clear" w:color="auto" w:fill="auto"/>
          </w:tcPr>
          <w:p w14:paraId="4F937783" w14:textId="6620220D" w:rsidR="005254BA" w:rsidRPr="000912CB" w:rsidRDefault="005254BA" w:rsidP="00D64F04">
            <w:pPr>
              <w:pStyle w:val="TableBody8pt"/>
              <w:keepNext/>
              <w:keepLines/>
            </w:pPr>
            <w:r>
              <w:t>‘</w:t>
            </w:r>
            <w:r w:rsidR="00D64F04" w:rsidRPr="00D64F04">
              <w:rPr>
                <w:rStyle w:val="CodingLanguage"/>
              </w:rPr>
              <w:t>/root/play-with-docker</w:t>
            </w:r>
            <w:r w:rsidR="00D64F04">
              <w:rPr>
                <w:rStyle w:val="CodingLanguage"/>
              </w:rPr>
              <w:t>’</w:t>
            </w:r>
          </w:p>
        </w:tc>
      </w:tr>
      <w:tr w:rsidR="00D64F04" w:rsidRPr="000912CB" w14:paraId="66284CFF" w14:textId="77777777" w:rsidTr="000F5F68">
        <w:trPr>
          <w:trHeight w:val="80"/>
        </w:trPr>
        <w:tc>
          <w:tcPr>
            <w:tcW w:w="1682" w:type="dxa"/>
            <w:shd w:val="clear" w:color="auto" w:fill="auto"/>
          </w:tcPr>
          <w:p w14:paraId="5581BBB7" w14:textId="07E3023A" w:rsidR="00D64F04" w:rsidRDefault="00D64F04" w:rsidP="000F5F68">
            <w:pPr>
              <w:pStyle w:val="TableBody8pt"/>
              <w:keepNext/>
              <w:keepLines/>
              <w:ind w:right="-415"/>
              <w:rPr>
                <w:rFonts w:ascii="Consolas" w:hAnsi="Consolas" w:cs="Consolas"/>
                <w:color w:val="24292E"/>
                <w:sz w:val="18"/>
                <w:szCs w:val="18"/>
              </w:rPr>
            </w:pPr>
            <w:proofErr w:type="spellStart"/>
            <w:r w:rsidRPr="00D64F04">
              <w:rPr>
                <w:rFonts w:ascii="Consolas" w:hAnsi="Consolas" w:cs="Consolas"/>
                <w:color w:val="24292E"/>
                <w:sz w:val="18"/>
                <w:szCs w:val="18"/>
                <w:shd w:val="clear" w:color="auto" w:fill="FFFFFF"/>
              </w:rPr>
              <w:t>pwd_duration</w:t>
            </w:r>
            <w:proofErr w:type="spellEnd"/>
          </w:p>
        </w:tc>
        <w:tc>
          <w:tcPr>
            <w:tcW w:w="6903" w:type="dxa"/>
            <w:shd w:val="clear" w:color="auto" w:fill="auto"/>
          </w:tcPr>
          <w:p w14:paraId="6D0B50D1" w14:textId="54860696" w:rsidR="00D64F04" w:rsidRDefault="00D64F04" w:rsidP="000F5F68">
            <w:pPr>
              <w:pStyle w:val="TableBody8pt"/>
              <w:keepNext/>
              <w:keepLines/>
            </w:pPr>
            <w:r w:rsidRPr="00D64F04">
              <w:t>'</w:t>
            </w:r>
            <w:r w:rsidRPr="00D64F04">
              <w:rPr>
                <w:rStyle w:val="CodingLanguage"/>
              </w:rPr>
              <w:t>24h</w:t>
            </w:r>
            <w:r w:rsidRPr="00D64F04">
              <w:t>'</w:t>
            </w:r>
          </w:p>
        </w:tc>
      </w:tr>
    </w:tbl>
    <w:p w14:paraId="30E8F777" w14:textId="122E1D44" w:rsidR="003E7EDA" w:rsidRDefault="003E7EDA" w:rsidP="00D64F04">
      <w:pPr>
        <w:pStyle w:val="Heading3"/>
        <w:rPr>
          <w:b w:val="0"/>
          <w:bCs/>
        </w:rPr>
      </w:pPr>
    </w:p>
    <w:p w14:paraId="59A10AF4" w14:textId="77777777" w:rsidR="00D64F04" w:rsidRPr="00D64F04" w:rsidDel="457A39F1" w:rsidRDefault="00D64F04">
      <w:pPr>
        <w:pStyle w:val="BodyTextLastMetricLight10pt"/>
        <w:rPr>
          <w:ins w:id="312" w:author="Moynihan, Nick [2]" w:date="2017-10-10T10:11:00Z"/>
          <w:del w:id="313" w:author="Moynihan, Nick" w:date="2017-10-31T04:44:00Z"/>
        </w:rPr>
        <w:pPrChange w:id="314" w:author="Moynihan, Nick" w:date="2017-10-09T08:43:00Z">
          <w:pPr/>
        </w:pPrChange>
      </w:pPr>
    </w:p>
    <w:p w14:paraId="6E662515" w14:textId="77777777" w:rsidR="00EE6515" w:rsidRDefault="00EE6515" w:rsidP="00D64F04">
      <w:pPr>
        <w:pStyle w:val="Heading3"/>
      </w:pPr>
      <w:r w:rsidRPr="00EE6515">
        <w:t>Environment configuration</w:t>
      </w:r>
    </w:p>
    <w:p w14:paraId="5FA9860C" w14:textId="77777777" w:rsidR="00EE6515" w:rsidRDefault="00B86B25" w:rsidP="00EE6515">
      <w:pPr>
        <w:pStyle w:val="BodyTextLastMetricLight10pt"/>
      </w:pPr>
      <w:r>
        <w:t>All e</w:t>
      </w:r>
      <w:r w:rsidR="00EE6515" w:rsidRPr="00EE6515">
        <w:t>nvironment-related variables</w:t>
      </w:r>
      <w:r w:rsidR="00EE6515">
        <w:t xml:space="preserve"> are described in </w:t>
      </w:r>
      <w:r>
        <w:fldChar w:fldCharType="begin"/>
      </w:r>
      <w:r>
        <w:instrText xml:space="preserve"> REF _Ref491174988 \h </w:instrText>
      </w:r>
      <w:r>
        <w:fldChar w:fldCharType="separate"/>
      </w:r>
      <w:r w:rsidR="00653064" w:rsidRPr="00B86B25">
        <w:rPr>
          <w:rStyle w:val="MISCTableCaptionHeaderBold8pt"/>
        </w:rPr>
        <w:t xml:space="preserve">Table </w:t>
      </w:r>
      <w:r w:rsidR="00653064">
        <w:rPr>
          <w:rStyle w:val="MISCTableCaptionHeaderBold8pt"/>
          <w:noProof/>
        </w:rPr>
        <w:t>10</w:t>
      </w:r>
      <w:r>
        <w:fldChar w:fldCharType="end"/>
      </w:r>
      <w:r>
        <w:t>.</w:t>
      </w:r>
    </w:p>
    <w:p w14:paraId="05885819" w14:textId="77777777" w:rsidR="00B86B25" w:rsidRDefault="00B86B25" w:rsidP="00B86B25">
      <w:pPr>
        <w:pStyle w:val="MISCTableCaptionHeader8pt"/>
      </w:pPr>
      <w:bookmarkStart w:id="315" w:name="_Ref491174988"/>
      <w:r w:rsidRPr="00B86B25">
        <w:rPr>
          <w:rStyle w:val="MISCTableCaptionHeaderBold8pt"/>
        </w:rPr>
        <w:t xml:space="preserve">Table </w:t>
      </w:r>
      <w:r w:rsidRPr="2F38FAA4">
        <w:fldChar w:fldCharType="begin"/>
      </w:r>
      <w:r w:rsidRPr="00B86B25">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10</w:t>
      </w:r>
      <w:r w:rsidRPr="2F38FAA4">
        <w:fldChar w:fldCharType="end"/>
      </w:r>
      <w:bookmarkEnd w:id="315"/>
      <w:r w:rsidRPr="00B86B25">
        <w:rPr>
          <w:rStyle w:val="MISCTableCaptionHeaderBold8pt"/>
        </w:rPr>
        <w:t>.</w:t>
      </w:r>
      <w:r>
        <w:t xml:space="preserve"> Environment variables</w:t>
      </w:r>
    </w:p>
    <w:tbl>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Change w:id="316" w:author="Moynihan, Nick" w:date="2017-10-31T04:36:00Z">
          <w:tblPr>
            <w:tblStyle w:val="TableGrid"/>
            <w:tblW w:w="8585"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PrChange>
      </w:tblPr>
      <w:tblGrid>
        <w:gridCol w:w="1682"/>
        <w:gridCol w:w="6903"/>
        <w:tblGridChange w:id="317">
          <w:tblGrid>
            <w:gridCol w:w="360"/>
            <w:gridCol w:w="360"/>
            <w:gridCol w:w="962"/>
            <w:gridCol w:w="6903"/>
          </w:tblGrid>
        </w:tblGridChange>
      </w:tblGrid>
      <w:tr w:rsidR="00EE6515" w:rsidRPr="000912CB" w14:paraId="69280323" w14:textId="77777777" w:rsidTr="49F9D633">
        <w:trPr>
          <w:trHeight w:val="241"/>
          <w:trPrChange w:id="318" w:author="Moynihan, Nick" w:date="2017-10-31T04:36:00Z">
            <w:trPr>
              <w:gridAfter w:val="0"/>
            </w:trPr>
          </w:trPrChange>
        </w:trPr>
        <w:tc>
          <w:tcPr>
            <w:tcW w:w="1682" w:type="dxa"/>
            <w:tcBorders>
              <w:top w:val="nil"/>
              <w:bottom w:val="single" w:sz="36" w:space="0" w:color="00B388"/>
            </w:tcBorders>
            <w:shd w:val="clear" w:color="auto" w:fill="auto"/>
            <w:tcPrChange w:id="319" w:author="Moynihan, Nick" w:date="2017-10-31T04:36:00Z">
              <w:tcPr>
                <w:tcW w:w="1682" w:type="dxa"/>
                <w:tcBorders>
                  <w:top w:val="nil"/>
                  <w:bottom w:val="single" w:sz="36" w:space="0" w:color="00B388"/>
                </w:tcBorders>
                <w:shd w:val="clear" w:color="auto" w:fill="auto"/>
              </w:tcPr>
            </w:tcPrChange>
          </w:tcPr>
          <w:p w14:paraId="5AA87379" w14:textId="77777777" w:rsidR="00EE6515" w:rsidRDefault="00EE6515" w:rsidP="0089150C">
            <w:pPr>
              <w:pStyle w:val="TableSubhead8pt"/>
            </w:pPr>
            <w:r>
              <w:t>Variable</w:t>
            </w:r>
          </w:p>
        </w:tc>
        <w:tc>
          <w:tcPr>
            <w:tcW w:w="6903" w:type="dxa"/>
            <w:tcBorders>
              <w:top w:val="nil"/>
              <w:bottom w:val="single" w:sz="36" w:space="0" w:color="00B388"/>
            </w:tcBorders>
            <w:shd w:val="clear" w:color="auto" w:fill="auto"/>
            <w:tcPrChange w:id="320" w:author="Moynihan, Nick" w:date="2017-10-31T04:36:00Z">
              <w:tcPr>
                <w:tcW w:w="6903" w:type="dxa"/>
                <w:tcBorders>
                  <w:top w:val="nil"/>
                  <w:bottom w:val="single" w:sz="36" w:space="0" w:color="00B388"/>
                </w:tcBorders>
                <w:shd w:val="clear" w:color="auto" w:fill="auto"/>
              </w:tcPr>
            </w:tcPrChange>
          </w:tcPr>
          <w:p w14:paraId="0B62D23C" w14:textId="77777777" w:rsidR="00EE6515" w:rsidRPr="000912CB" w:rsidRDefault="00EE6515" w:rsidP="0089150C">
            <w:pPr>
              <w:pStyle w:val="TableSubhead8pt"/>
            </w:pPr>
            <w:r>
              <w:t>Description</w:t>
            </w:r>
          </w:p>
        </w:tc>
      </w:tr>
      <w:tr w:rsidR="00EE6515" w:rsidRPr="000912CB" w14:paraId="2A0AAC31" w14:textId="77777777" w:rsidTr="49F9D633">
        <w:trPr>
          <w:trHeight w:val="80"/>
        </w:trPr>
        <w:tc>
          <w:tcPr>
            <w:tcW w:w="1682" w:type="dxa"/>
            <w:shd w:val="clear" w:color="auto" w:fill="auto"/>
          </w:tcPr>
          <w:p w14:paraId="3F0D5086" w14:textId="77777777" w:rsidR="00EE6515" w:rsidRPr="00EE6515" w:rsidRDefault="00EE6515" w:rsidP="0089150C">
            <w:pPr>
              <w:pStyle w:val="TableBody8pt"/>
              <w:ind w:right="-415"/>
              <w:rPr>
                <w:rStyle w:val="CodingLanguage"/>
              </w:rPr>
            </w:pPr>
            <w:r>
              <w:rPr>
                <w:rStyle w:val="CodingLanguage"/>
              </w:rPr>
              <w:t>env</w:t>
            </w:r>
          </w:p>
        </w:tc>
        <w:tc>
          <w:tcPr>
            <w:tcW w:w="6903" w:type="dxa"/>
            <w:shd w:val="clear" w:color="auto" w:fill="auto"/>
          </w:tcPr>
          <w:p w14:paraId="7CD6F35A" w14:textId="558EDD21" w:rsidR="00EE6515" w:rsidRDefault="00EE6515" w:rsidP="00B86B25">
            <w:pPr>
              <w:pStyle w:val="TableBody8pt"/>
            </w:pPr>
            <w:r w:rsidRPr="00EE6515">
              <w:t>Dictionary containing all environment variables. It contains three entries described below. Please leave the proxy related settings</w:t>
            </w:r>
            <w:r w:rsidR="005E5FF8">
              <w:t xml:space="preserve"> </w:t>
            </w:r>
            <w:r w:rsidR="005E5FF8" w:rsidRPr="00EE6515">
              <w:t>empty</w:t>
            </w:r>
            <w:r w:rsidRPr="00EE6515">
              <w:t xml:space="preserve"> if not required:</w:t>
            </w:r>
          </w:p>
          <w:p w14:paraId="5D42B942" w14:textId="77777777" w:rsidR="00B86B25" w:rsidRDefault="00B86B25" w:rsidP="2B3250BB">
            <w:pPr>
              <w:pStyle w:val="TableBody8pt"/>
              <w:numPr>
                <w:ilvl w:val="0"/>
                <w:numId w:val="24"/>
              </w:numPr>
            </w:pPr>
            <w:proofErr w:type="spellStart"/>
            <w:r w:rsidRPr="00B86B25">
              <w:rPr>
                <w:rStyle w:val="CodingLanguage"/>
              </w:rPr>
              <w:t>http_proxy</w:t>
            </w:r>
            <w:proofErr w:type="spellEnd"/>
            <w:r w:rsidRPr="00B86B25">
              <w:rPr>
                <w:rStyle w:val="CodingLanguage"/>
              </w:rPr>
              <w:t>:</w:t>
            </w:r>
            <w:r w:rsidRPr="2B3250BB">
              <w:t xml:space="preserve"> </w:t>
            </w:r>
            <w:r>
              <w:t>HTTP proxy URL, for example, ‘</w:t>
            </w:r>
            <w:r w:rsidRPr="00B86B25">
              <w:rPr>
                <w:rStyle w:val="CodingLanguage"/>
              </w:rPr>
              <w:t>http</w:t>
            </w:r>
            <w:proofErr w:type="gramStart"/>
            <w:r w:rsidRPr="00B86B25">
              <w:rPr>
                <w:rStyle w:val="CodingLanguage"/>
              </w:rPr>
              <w:t>:/</w:t>
            </w:r>
            <w:proofErr w:type="gramEnd"/>
            <w:r w:rsidRPr="00B86B25">
              <w:rPr>
                <w:rStyle w:val="CodingLanguage"/>
              </w:rPr>
              <w:t>/15.184.4.2:8080</w:t>
            </w:r>
            <w:r w:rsidRPr="00B86B25">
              <w:t>'. This variable defines the HTTP proxy URL if your environment is behind a proxy</w:t>
            </w:r>
            <w:r w:rsidRPr="2B3250BB">
              <w:t>.</w:t>
            </w:r>
          </w:p>
          <w:p w14:paraId="63C9F2AA" w14:textId="77777777" w:rsidR="00B86B25" w:rsidRDefault="00B86B25" w:rsidP="2B3250BB">
            <w:pPr>
              <w:pStyle w:val="TableBody8pt"/>
              <w:numPr>
                <w:ilvl w:val="0"/>
                <w:numId w:val="24"/>
              </w:numPr>
            </w:pPr>
            <w:proofErr w:type="spellStart"/>
            <w:r w:rsidRPr="00B86B25">
              <w:rPr>
                <w:rStyle w:val="CodingLanguage"/>
              </w:rPr>
              <w:t>https_proxy</w:t>
            </w:r>
            <w:proofErr w:type="spellEnd"/>
            <w:r w:rsidRPr="00B86B25">
              <w:t xml:space="preserve">: HTTP proxy URL, </w:t>
            </w:r>
            <w:r>
              <w:t>for example, ‘</w:t>
            </w:r>
            <w:r>
              <w:rPr>
                <w:rStyle w:val="CodingLanguage"/>
              </w:rPr>
              <w:t>http</w:t>
            </w:r>
            <w:proofErr w:type="gramStart"/>
            <w:r>
              <w:rPr>
                <w:rStyle w:val="CodingLanguage"/>
              </w:rPr>
              <w:t>:/</w:t>
            </w:r>
            <w:proofErr w:type="gramEnd"/>
            <w:r>
              <w:rPr>
                <w:rStyle w:val="CodingLanguage"/>
              </w:rPr>
              <w:t>/15.184.4.2:8080</w:t>
            </w:r>
            <w:r w:rsidRPr="00B86B25">
              <w:t>'. This variable defines the HTTPS proxy URL if your environment is behind a proxy</w:t>
            </w:r>
          </w:p>
          <w:p w14:paraId="556F4DDB" w14:textId="77777777" w:rsidR="00B86B25" w:rsidRPr="000912CB" w:rsidRDefault="00B86B25" w:rsidP="2B3250BB">
            <w:pPr>
              <w:pStyle w:val="TableBody8pt"/>
              <w:numPr>
                <w:ilvl w:val="0"/>
                <w:numId w:val="24"/>
              </w:numPr>
            </w:pPr>
            <w:proofErr w:type="spellStart"/>
            <w:r w:rsidRPr="00B86B25">
              <w:rPr>
                <w:rStyle w:val="CodingLanguage"/>
              </w:rPr>
              <w:t>no_proxy</w:t>
            </w:r>
            <w:proofErr w:type="spellEnd"/>
            <w:r w:rsidRPr="00B86B25">
              <w:t xml:space="preserve">: List of hostnames or IPs that don’t require proxy, </w:t>
            </w:r>
            <w:r>
              <w:t>for example</w:t>
            </w:r>
            <w:proofErr w:type="gramStart"/>
            <w:r w:rsidRPr="2B3250BB">
              <w:t>,  '</w:t>
            </w:r>
            <w:r w:rsidRPr="00B86B25">
              <w:rPr>
                <w:rStyle w:val="CodingLanguage"/>
              </w:rPr>
              <w:t>localhost,127.0.0.1</w:t>
            </w:r>
            <w:proofErr w:type="gramEnd"/>
            <w:r w:rsidRPr="00B86B25">
              <w:rPr>
                <w:rStyle w:val="CodingLanguage"/>
              </w:rPr>
              <w:t>,.cloudra.local,10.10.174</w:t>
            </w:r>
            <w:r w:rsidRPr="2B3250BB">
              <w:t>.'</w:t>
            </w:r>
          </w:p>
        </w:tc>
      </w:tr>
    </w:tbl>
    <w:p w14:paraId="1A69D75F" w14:textId="5A168B14" w:rsidR="0035147E" w:rsidRDefault="0035147E" w:rsidP="0035147E">
      <w:pPr>
        <w:pStyle w:val="Heading2"/>
      </w:pPr>
      <w:r>
        <w:br/>
      </w:r>
      <w:bookmarkStart w:id="321" w:name="_Ref498003271"/>
      <w:bookmarkStart w:id="322" w:name="_Toc500883891"/>
      <w:r>
        <w:t>E</w:t>
      </w:r>
      <w:r w:rsidRPr="0035147E">
        <w:t>diting the vault</w:t>
      </w:r>
      <w:bookmarkEnd w:id="321"/>
      <w:bookmarkEnd w:id="322"/>
    </w:p>
    <w:p w14:paraId="63010B73" w14:textId="1B42A40A" w:rsidR="0035147E" w:rsidRDefault="0035147E" w:rsidP="0035147E">
      <w:pPr>
        <w:pStyle w:val="BodyTextMetricLight10pt"/>
      </w:pPr>
      <w:r w:rsidRPr="0035147E">
        <w:t xml:space="preserve">Once </w:t>
      </w:r>
      <w:r w:rsidR="002A4978">
        <w:t>y</w:t>
      </w:r>
      <w:r w:rsidRPr="0035147E">
        <w:t xml:space="preserve">our group variables file is ready, the next step is to create a vault file to match </w:t>
      </w:r>
      <w:r w:rsidR="002A4978">
        <w:t>y</w:t>
      </w:r>
      <w:r w:rsidRPr="0035147E">
        <w:t xml:space="preserve">our environment. The vault file is </w:t>
      </w:r>
      <w:r w:rsidR="002A4978">
        <w:t>similar to th</w:t>
      </w:r>
      <w:r w:rsidRPr="0035147E">
        <w:t>e group variables but it will contain all sensitive variables and will be encrypted.</w:t>
      </w:r>
    </w:p>
    <w:p w14:paraId="180DB1B4" w14:textId="70FE6E55" w:rsidR="0035147E" w:rsidRDefault="0057151D" w:rsidP="0035147E">
      <w:pPr>
        <w:pStyle w:val="BodyTextMetricLight10pt"/>
      </w:pPr>
      <w:r>
        <w:lastRenderedPageBreak/>
        <w:t>T</w:t>
      </w:r>
      <w:r w:rsidRPr="004C364D">
        <w:t xml:space="preserve">here is a sample vault file named </w:t>
      </w:r>
      <w:proofErr w:type="spellStart"/>
      <w:r w:rsidRPr="00B1714A">
        <w:rPr>
          <w:rStyle w:val="CodingLanguage"/>
        </w:rPr>
        <w:t>group_vars</w:t>
      </w:r>
      <w:proofErr w:type="spellEnd"/>
      <w:r w:rsidRPr="00B1714A">
        <w:rPr>
          <w:rStyle w:val="CodingLanguage"/>
        </w:rPr>
        <w:t>/</w:t>
      </w:r>
      <w:proofErr w:type="spellStart"/>
      <w:r w:rsidRPr="00B1714A">
        <w:rPr>
          <w:rStyle w:val="CodingLanguage"/>
        </w:rPr>
        <w:t>vault.sample</w:t>
      </w:r>
      <w:proofErr w:type="spellEnd"/>
      <w:r>
        <w:t xml:space="preserve"> that you can use as a model for your vault file. </w:t>
      </w:r>
      <w:r w:rsidR="0035147E" w:rsidRPr="0035147E">
        <w:t>To create a vault</w:t>
      </w:r>
      <w:r w:rsidR="0035147E" w:rsidRPr="2B3250BB">
        <w:t xml:space="preserve"> </w:t>
      </w:r>
      <w:r w:rsidR="0035147E">
        <w:t xml:space="preserve">you </w:t>
      </w:r>
      <w:r w:rsidR="0035147E" w:rsidRPr="0035147E">
        <w:t xml:space="preserve">create a new file </w:t>
      </w:r>
      <w:proofErr w:type="spellStart"/>
      <w:r w:rsidR="0035147E" w:rsidRPr="0035147E">
        <w:rPr>
          <w:rStyle w:val="CodingLanguage"/>
        </w:rPr>
        <w:t>group_vars</w:t>
      </w:r>
      <w:proofErr w:type="spellEnd"/>
      <w:r w:rsidR="0035147E" w:rsidRPr="0035147E">
        <w:rPr>
          <w:rStyle w:val="CodingLanguage"/>
        </w:rPr>
        <w:t>/vault</w:t>
      </w:r>
      <w:r w:rsidR="0035147E">
        <w:t xml:space="preserve"> and add </w:t>
      </w:r>
      <w:r w:rsidR="0035147E" w:rsidRPr="0035147E">
        <w:t>entries</w:t>
      </w:r>
      <w:r w:rsidR="0035147E">
        <w:t xml:space="preserve"> similar to</w:t>
      </w:r>
      <w:r w:rsidR="0035147E" w:rsidRPr="2B3250BB">
        <w:t>:</w:t>
      </w:r>
    </w:p>
    <w:p w14:paraId="6A06ADB5" w14:textId="77777777" w:rsidR="0057151D" w:rsidRDefault="0057151D" w:rsidP="0035147E">
      <w:pPr>
        <w:pStyle w:val="BodyTextMetricLight10pt"/>
        <w:rPr>
          <w:rStyle w:val="CodingLanguage"/>
        </w:rPr>
      </w:pPr>
      <w:r w:rsidRPr="39D63850">
        <w:rPr>
          <w:rStyle w:val="CodingLanguage"/>
        </w:rPr>
        <w:t>---</w:t>
      </w:r>
      <w:r>
        <w:br/>
      </w:r>
      <w:proofErr w:type="spellStart"/>
      <w:r w:rsidRPr="39D63850">
        <w:rPr>
          <w:rStyle w:val="CodingLanguage"/>
        </w:rPr>
        <w:t>vcenter_password</w:t>
      </w:r>
      <w:proofErr w:type="spellEnd"/>
      <w:r w:rsidRPr="39D63850">
        <w:rPr>
          <w:rStyle w:val="CodingLanguage"/>
        </w:rPr>
        <w:t>: 'xxx'</w:t>
      </w:r>
      <w:r>
        <w:br/>
      </w:r>
      <w:proofErr w:type="spellStart"/>
      <w:r w:rsidRPr="00B1714A">
        <w:rPr>
          <w:rFonts w:ascii="HPE Simple Light" w:hAnsi="HPE Simple Light"/>
        </w:rPr>
        <w:t>docker_ee_url</w:t>
      </w:r>
      <w:proofErr w:type="spellEnd"/>
      <w:r w:rsidRPr="00B1714A">
        <w:rPr>
          <w:rFonts w:ascii="HPE Simple Light" w:hAnsi="HPE Simple Light"/>
        </w:rPr>
        <w:t>: '</w:t>
      </w:r>
      <w:proofErr w:type="spellStart"/>
      <w:r w:rsidRPr="00B1714A">
        <w:rPr>
          <w:rFonts w:ascii="HPE Simple Light" w:hAnsi="HPE Simple Light"/>
        </w:rPr>
        <w:t>yoururl</w:t>
      </w:r>
      <w:proofErr w:type="spellEnd"/>
      <w:r w:rsidRPr="00B1714A">
        <w:rPr>
          <w:rFonts w:ascii="HPE Simple Light" w:hAnsi="HPE Simple Light"/>
        </w:rPr>
        <w:t>'</w:t>
      </w:r>
      <w:r>
        <w:br/>
      </w:r>
      <w:proofErr w:type="spellStart"/>
      <w:r w:rsidRPr="39D63850">
        <w:rPr>
          <w:rStyle w:val="CodingLanguage"/>
        </w:rPr>
        <w:t>vm_password</w:t>
      </w:r>
      <w:proofErr w:type="spellEnd"/>
      <w:r w:rsidRPr="39D63850">
        <w:rPr>
          <w:rStyle w:val="CodingLanguage"/>
        </w:rPr>
        <w:t>: 'xxx'</w:t>
      </w:r>
      <w:r>
        <w:br/>
      </w:r>
      <w:proofErr w:type="spellStart"/>
      <w:r w:rsidRPr="39D63850">
        <w:rPr>
          <w:rStyle w:val="CodingLanguage"/>
        </w:rPr>
        <w:t>simplivity_password</w:t>
      </w:r>
      <w:proofErr w:type="spellEnd"/>
      <w:r w:rsidRPr="39D63850">
        <w:rPr>
          <w:rStyle w:val="CodingLanguage"/>
        </w:rPr>
        <w:t>: 'xxx'</w:t>
      </w:r>
      <w:r>
        <w:br/>
      </w:r>
      <w:proofErr w:type="spellStart"/>
      <w:r w:rsidRPr="39D63850">
        <w:rPr>
          <w:rStyle w:val="CodingLanguage"/>
        </w:rPr>
        <w:t>ucp_password</w:t>
      </w:r>
      <w:proofErr w:type="spellEnd"/>
      <w:r w:rsidRPr="39D63850">
        <w:rPr>
          <w:rStyle w:val="CodingLanguage"/>
        </w:rPr>
        <w:t>: 'xxx'</w:t>
      </w:r>
      <w:r>
        <w:br/>
      </w:r>
      <w:proofErr w:type="spellStart"/>
      <w:r>
        <w:rPr>
          <w:rStyle w:val="CodingLanguage"/>
        </w:rPr>
        <w:t>rhn</w:t>
      </w:r>
      <w:r w:rsidRPr="0056198B">
        <w:rPr>
          <w:rStyle w:val="CodingLanguage"/>
        </w:rPr>
        <w:t>_</w:t>
      </w:r>
      <w:r>
        <w:rPr>
          <w:rStyle w:val="CodingLanguage"/>
        </w:rPr>
        <w:t>orgid</w:t>
      </w:r>
      <w:proofErr w:type="spellEnd"/>
      <w:r>
        <w:rPr>
          <w:rStyle w:val="CodingLanguage"/>
        </w:rPr>
        <w:t>: 'Red Hat Organization ID'</w:t>
      </w:r>
      <w:r>
        <w:br/>
      </w:r>
      <w:proofErr w:type="spellStart"/>
      <w:r w:rsidRPr="0056198B">
        <w:rPr>
          <w:rStyle w:val="CodingLanguage"/>
        </w:rPr>
        <w:t>r</w:t>
      </w:r>
      <w:r>
        <w:rPr>
          <w:rStyle w:val="CodingLanguage"/>
        </w:rPr>
        <w:t>hn</w:t>
      </w:r>
      <w:r w:rsidRPr="0056198B">
        <w:rPr>
          <w:rStyle w:val="CodingLanguage"/>
        </w:rPr>
        <w:t>_</w:t>
      </w:r>
      <w:r>
        <w:rPr>
          <w:rStyle w:val="CodingLanguage"/>
        </w:rPr>
        <w:t>key</w:t>
      </w:r>
      <w:proofErr w:type="spellEnd"/>
      <w:r>
        <w:rPr>
          <w:rStyle w:val="CodingLanguage"/>
        </w:rPr>
        <w:t>: 'Red Hat Activation Key</w:t>
      </w:r>
      <w:r w:rsidRPr="0056198B">
        <w:rPr>
          <w:rStyle w:val="CodingLanguage"/>
        </w:rPr>
        <w:t>'</w:t>
      </w:r>
    </w:p>
    <w:p w14:paraId="6ED8C83A" w14:textId="2F85883B" w:rsidR="0057151D" w:rsidRDefault="0057151D" w:rsidP="0057151D">
      <w:pPr>
        <w:pStyle w:val="BodyTextMetricLight10pt"/>
      </w:pPr>
      <w:proofErr w:type="spellStart"/>
      <w:proofErr w:type="gramStart"/>
      <w:r>
        <w:rPr>
          <w:rFonts w:ascii="HPE Simple Light" w:hAnsi="HPE Simple Light"/>
        </w:rPr>
        <w:t>rhn</w:t>
      </w:r>
      <w:r w:rsidRPr="0076023D">
        <w:rPr>
          <w:rFonts w:ascii="HPE Simple Light" w:hAnsi="HPE Simple Light"/>
        </w:rPr>
        <w:t>_</w:t>
      </w:r>
      <w:r>
        <w:rPr>
          <w:rFonts w:ascii="HPE Simple Light" w:hAnsi="HPE Simple Light"/>
        </w:rPr>
        <w:t>orgid</w:t>
      </w:r>
      <w:proofErr w:type="spellEnd"/>
      <w:proofErr w:type="gramEnd"/>
      <w:r>
        <w:t xml:space="preserve"> and </w:t>
      </w:r>
      <w:proofErr w:type="spellStart"/>
      <w:r>
        <w:rPr>
          <w:rFonts w:ascii="HPE Simple Light" w:hAnsi="HPE Simple Light"/>
        </w:rPr>
        <w:t>rhn</w:t>
      </w:r>
      <w:r w:rsidRPr="0076023D">
        <w:rPr>
          <w:rFonts w:ascii="HPE Simple Light" w:hAnsi="HPE Simple Light"/>
        </w:rPr>
        <w:t>_</w:t>
      </w:r>
      <w:r>
        <w:rPr>
          <w:rFonts w:ascii="HPE Simple Light" w:hAnsi="HPE Simple Light"/>
        </w:rPr>
        <w:t>key</w:t>
      </w:r>
      <w:proofErr w:type="spellEnd"/>
      <w:r>
        <w:t xml:space="preserve"> are the credentials needed to subscribe the virtual machines with Red Hat Customer Portal. </w:t>
      </w:r>
      <w:r w:rsidR="2F38FAA4">
        <w:t xml:space="preserve">For more info regarding activation keys see the following URL: </w:t>
      </w:r>
      <w:hyperlink r:id="rId51">
        <w:r w:rsidR="2F38FAA4" w:rsidRPr="2F38FAA4">
          <w:rPr>
            <w:rStyle w:val="Hyperlink"/>
          </w:rPr>
          <w:t>https://access.redhat.com/articles/1378093</w:t>
        </w:r>
      </w:hyperlink>
    </w:p>
    <w:p w14:paraId="2DE27075" w14:textId="1D42F73C" w:rsidR="0035147E" w:rsidRDefault="0035147E" w:rsidP="0035147E">
      <w:pPr>
        <w:pStyle w:val="BodyTextMetricLight10pt"/>
      </w:pPr>
      <w:r w:rsidRPr="0035147E">
        <w:t>To encrypt the vault you need to run the following command:</w:t>
      </w:r>
    </w:p>
    <w:p w14:paraId="64A5B782" w14:textId="244AB72F" w:rsidR="0035147E" w:rsidRDefault="0035147E" w:rsidP="0035147E">
      <w:pPr>
        <w:pStyle w:val="BodyTextMetricLight10pt"/>
        <w:rPr>
          <w:rStyle w:val="CodingLanguage"/>
        </w:rPr>
      </w:pPr>
      <w:r w:rsidRPr="0035147E">
        <w:rPr>
          <w:rStyle w:val="CodingLanguage"/>
        </w:rPr>
        <w:t xml:space="preserve"># </w:t>
      </w:r>
      <w:proofErr w:type="spellStart"/>
      <w:r w:rsidRPr="0035147E">
        <w:rPr>
          <w:rStyle w:val="CodingLanguage"/>
        </w:rPr>
        <w:t>ansible</w:t>
      </w:r>
      <w:proofErr w:type="spellEnd"/>
      <w:r w:rsidRPr="0035147E">
        <w:rPr>
          <w:rStyle w:val="CodingLanguage"/>
        </w:rPr>
        <w:t xml:space="preserve">-vault encrypt </w:t>
      </w:r>
      <w:proofErr w:type="spellStart"/>
      <w:r w:rsidRPr="0035147E">
        <w:rPr>
          <w:rStyle w:val="CodingLanguage"/>
        </w:rPr>
        <w:t>group_vars</w:t>
      </w:r>
      <w:proofErr w:type="spellEnd"/>
      <w:r w:rsidRPr="0035147E">
        <w:rPr>
          <w:rStyle w:val="CodingLanguage"/>
        </w:rPr>
        <w:t>/vault</w:t>
      </w:r>
    </w:p>
    <w:p w14:paraId="18796F44" w14:textId="67FD7E61" w:rsidR="00127D48" w:rsidRDefault="00FC462D" w:rsidP="00FC462D">
      <w:pPr>
        <w:pStyle w:val="BodyTextMetricLight10pt"/>
      </w:pPr>
      <w:r w:rsidRPr="00FC462D">
        <w:t>You will be prompted for a password that will decrypt the vault when required.</w:t>
      </w:r>
      <w:r w:rsidR="00127D48">
        <w:t xml:space="preserve"> You can update the values in</w:t>
      </w:r>
      <w:r w:rsidR="00127D48" w:rsidRPr="00127D48">
        <w:t xml:space="preserve"> your vault by running:</w:t>
      </w:r>
    </w:p>
    <w:p w14:paraId="02E644E1" w14:textId="47D7FB38" w:rsidR="00127D48" w:rsidRPr="00127D48" w:rsidRDefault="00127D48" w:rsidP="00FC462D">
      <w:pPr>
        <w:pStyle w:val="BodyTextMetricLight10pt"/>
        <w:rPr>
          <w:rStyle w:val="CodingLanguage"/>
        </w:rPr>
      </w:pPr>
      <w:r w:rsidRPr="00127D48">
        <w:rPr>
          <w:rStyle w:val="CodingLanguage"/>
        </w:rPr>
        <w:t xml:space="preserve"># </w:t>
      </w:r>
      <w:proofErr w:type="spellStart"/>
      <w:r w:rsidRPr="00127D48">
        <w:rPr>
          <w:rStyle w:val="CodingLanguage"/>
        </w:rPr>
        <w:t>ansible</w:t>
      </w:r>
      <w:proofErr w:type="spellEnd"/>
      <w:r w:rsidRPr="00127D48">
        <w:rPr>
          <w:rStyle w:val="CodingLanguage"/>
        </w:rPr>
        <w:t xml:space="preserve">-vault edit </w:t>
      </w:r>
      <w:proofErr w:type="spellStart"/>
      <w:r w:rsidRPr="00127D48">
        <w:rPr>
          <w:rStyle w:val="CodingLanguage"/>
        </w:rPr>
        <w:t>group_vars</w:t>
      </w:r>
      <w:proofErr w:type="spellEnd"/>
      <w:r w:rsidRPr="00127D48">
        <w:rPr>
          <w:rStyle w:val="CodingLanguage"/>
        </w:rPr>
        <w:t>/vault</w:t>
      </w:r>
    </w:p>
    <w:p w14:paraId="43CD7A38" w14:textId="6507F8D8" w:rsidR="00127D48" w:rsidRDefault="00127D48" w:rsidP="00FC462D">
      <w:pPr>
        <w:pStyle w:val="BodyTextMetricLight10pt"/>
      </w:pPr>
      <w:r>
        <w:t>For</w:t>
      </w:r>
      <w:r w:rsidR="0057151D">
        <w:t xml:space="preserve"> A</w:t>
      </w:r>
      <w:r w:rsidRPr="00127D48">
        <w:t>nsib</w:t>
      </w:r>
      <w:r>
        <w:t>le to be able to read the vault, you</w:t>
      </w:r>
      <w:r w:rsidRPr="00127D48">
        <w:t xml:space="preserve"> need to specify a file where the password is stored, for instance in a file called </w:t>
      </w:r>
      <w:r w:rsidRPr="00D60CAC">
        <w:rPr>
          <w:rStyle w:val="CodingLanguage"/>
        </w:rPr>
        <w:t>.</w:t>
      </w:r>
      <w:proofErr w:type="spellStart"/>
      <w:r w:rsidRPr="00D60CAC">
        <w:rPr>
          <w:rStyle w:val="CodingLanguage"/>
        </w:rPr>
        <w:t>vault_pass</w:t>
      </w:r>
      <w:proofErr w:type="spellEnd"/>
      <w:r w:rsidRPr="00127D48">
        <w:t>. Once the file is created, take the following precauti</w:t>
      </w:r>
      <w:r w:rsidR="0057151D">
        <w:t>ons to restrict access</w:t>
      </w:r>
      <w:r w:rsidRPr="00127D48">
        <w:t xml:space="preserve"> to this file:</w:t>
      </w:r>
    </w:p>
    <w:p w14:paraId="5CCAA205" w14:textId="078FA656" w:rsidR="00D60CAC" w:rsidRPr="00D60CAC" w:rsidRDefault="00D60CAC" w:rsidP="00D60CAC">
      <w:pPr>
        <w:pStyle w:val="NumberedList-Level1"/>
        <w:numPr>
          <w:ilvl w:val="0"/>
          <w:numId w:val="25"/>
        </w:numPr>
        <w:rPr>
          <w:rStyle w:val="CodingLanguage"/>
          <w:rFonts w:ascii="MetricHPE Light" w:hAnsi="MetricHPE Light"/>
        </w:rPr>
      </w:pPr>
      <w:r w:rsidRPr="00D60CAC">
        <w:t xml:space="preserve">Change the permissions so only </w:t>
      </w:r>
      <w:r w:rsidRPr="0057151D">
        <w:rPr>
          <w:rStyle w:val="CodingLanguage"/>
        </w:rPr>
        <w:t>root</w:t>
      </w:r>
      <w:r w:rsidRPr="00D60CAC">
        <w:t xml:space="preserve"> can read it</w:t>
      </w:r>
      <w:r>
        <w:t xml:space="preserve"> using </w:t>
      </w:r>
      <w:proofErr w:type="spellStart"/>
      <w:r w:rsidRPr="00D60CAC">
        <w:rPr>
          <w:rStyle w:val="CodingLanguage"/>
        </w:rPr>
        <w:t>chmod</w:t>
      </w:r>
      <w:proofErr w:type="spellEnd"/>
      <w:r w:rsidRPr="00D60CAC">
        <w:rPr>
          <w:rStyle w:val="CodingLanguage"/>
        </w:rPr>
        <w:t xml:space="preserve"> 600 .</w:t>
      </w:r>
      <w:proofErr w:type="spellStart"/>
      <w:r w:rsidRPr="00D60CAC">
        <w:rPr>
          <w:rStyle w:val="CodingLanguage"/>
        </w:rPr>
        <w:t>vault_pass</w:t>
      </w:r>
      <w:proofErr w:type="spellEnd"/>
    </w:p>
    <w:p w14:paraId="70D3186F" w14:textId="5C7ABF23" w:rsidR="00D60CAC" w:rsidRPr="00FC462D" w:rsidRDefault="00D60CAC" w:rsidP="2B3250BB">
      <w:pPr>
        <w:pStyle w:val="NumberedList-Level1LastBeforeMainhead"/>
      </w:pPr>
      <w:r w:rsidRPr="00D60CAC">
        <w:t xml:space="preserve">Add the file to your </w:t>
      </w:r>
      <w:r w:rsidRPr="00D60CAC">
        <w:rPr>
          <w:rStyle w:val="CodingLanguage"/>
        </w:rPr>
        <w:t>.</w:t>
      </w:r>
      <w:proofErr w:type="spellStart"/>
      <w:r w:rsidRPr="00D60CAC">
        <w:rPr>
          <w:rStyle w:val="CodingLanguage"/>
        </w:rPr>
        <w:t>gitignore</w:t>
      </w:r>
      <w:proofErr w:type="spellEnd"/>
      <w:r w:rsidR="0057151D">
        <w:t xml:space="preserve"> file if you are</w:t>
      </w:r>
      <w:r w:rsidRPr="00D60CAC">
        <w:t xml:space="preserve"> pushing the set of playbooks to a git repository</w:t>
      </w:r>
    </w:p>
    <w:p w14:paraId="517A5445" w14:textId="4C59C69A" w:rsidR="0035147E" w:rsidRDefault="00D60CAC" w:rsidP="49F9D633">
      <w:pPr>
        <w:pStyle w:val="Heading1"/>
        <w:rPr>
          <w:ins w:id="323" w:author="Moynihan, Nick" w:date="2017-10-09T08:51:00Z"/>
        </w:rPr>
      </w:pPr>
      <w:bookmarkStart w:id="324" w:name="_Toc500883892"/>
      <w:r w:rsidRPr="00D60CAC">
        <w:t>Running the playbooks</w:t>
      </w:r>
      <w:bookmarkEnd w:id="324"/>
    </w:p>
    <w:p w14:paraId="657F90BF" w14:textId="77777777" w:rsidR="009500B8" w:rsidRDefault="009500B8" w:rsidP="009500B8">
      <w:pPr>
        <w:pStyle w:val="BodyTextMetricLight10pt"/>
      </w:pPr>
      <w:r>
        <w:t>At this point, the system is ready to be deployed. Go to the root folder and run the following command:</w:t>
      </w:r>
    </w:p>
    <w:p w14:paraId="3547E0DB" w14:textId="49C7A53C" w:rsidR="005A1B70" w:rsidRPr="005A1B70" w:rsidRDefault="005A1B70" w:rsidP="005A1B70">
      <w:pPr>
        <w:pStyle w:val="BodyTextMetricLight10pt"/>
        <w:rPr>
          <w:rStyle w:val="CodingLanguage"/>
        </w:rPr>
      </w:pPr>
      <w:r w:rsidRPr="005A1B70">
        <w:rPr>
          <w:rStyle w:val="CodingLanguage"/>
        </w:rPr>
        <w:t xml:space="preserve"># </w:t>
      </w:r>
      <w:proofErr w:type="spellStart"/>
      <w:r w:rsidRPr="005A1B70">
        <w:rPr>
          <w:rStyle w:val="CodingLanguage"/>
        </w:rPr>
        <w:t>ansible</w:t>
      </w:r>
      <w:proofErr w:type="spellEnd"/>
      <w:r w:rsidRPr="005A1B70">
        <w:rPr>
          <w:rStyle w:val="CodingLanguage"/>
        </w:rPr>
        <w:t xml:space="preserve">-playbook -i </w:t>
      </w:r>
      <w:proofErr w:type="spellStart"/>
      <w:r w:rsidRPr="005A1B70">
        <w:rPr>
          <w:rStyle w:val="CodingLanguage"/>
        </w:rPr>
        <w:t>vm_hosts</w:t>
      </w:r>
      <w:proofErr w:type="spellEnd"/>
      <w:r w:rsidRPr="005A1B70">
        <w:rPr>
          <w:rStyle w:val="CodingLanguage"/>
        </w:rPr>
        <w:t xml:space="preserve"> </w:t>
      </w:r>
      <w:proofErr w:type="spellStart"/>
      <w:r w:rsidRPr="005A1B70">
        <w:rPr>
          <w:rStyle w:val="CodingLanguage"/>
        </w:rPr>
        <w:t>site.yml</w:t>
      </w:r>
      <w:proofErr w:type="spellEnd"/>
      <w:r w:rsidRPr="005A1B70">
        <w:rPr>
          <w:rStyle w:val="CodingLanguage"/>
        </w:rPr>
        <w:t xml:space="preserve"> --vault-password-file .</w:t>
      </w:r>
      <w:proofErr w:type="spellStart"/>
      <w:r w:rsidRPr="005A1B70">
        <w:rPr>
          <w:rStyle w:val="CodingLanguage"/>
        </w:rPr>
        <w:t>vault_pass</w:t>
      </w:r>
      <w:proofErr w:type="spellEnd"/>
    </w:p>
    <w:p w14:paraId="231ED167" w14:textId="3B15C436" w:rsidR="005A1B70" w:rsidRDefault="005A1B70" w:rsidP="00C9313F">
      <w:pPr>
        <w:pStyle w:val="BodyTextMetricLight10pt"/>
      </w:pPr>
      <w:r w:rsidRPr="005A1B70">
        <w:t>The playbooks should run for 25-35 minutes depending on yo</w:t>
      </w:r>
      <w:r w:rsidR="009500B8">
        <w:t xml:space="preserve">ur server specifications and </w:t>
      </w:r>
      <w:r w:rsidRPr="005A1B70">
        <w:t>the size of your environment.</w:t>
      </w:r>
    </w:p>
    <w:p w14:paraId="08AA8BF5" w14:textId="77777777" w:rsidR="00C9313F" w:rsidRDefault="00C9313F" w:rsidP="00C9313F">
      <w:pPr>
        <w:pStyle w:val="Heading2"/>
      </w:pPr>
      <w:bookmarkStart w:id="325" w:name="_Toc498018532"/>
      <w:bookmarkStart w:id="326" w:name="_Toc500883893"/>
      <w:r>
        <w:t>Post deployment</w:t>
      </w:r>
      <w:bookmarkEnd w:id="325"/>
      <w:bookmarkEnd w:id="326"/>
    </w:p>
    <w:p w14:paraId="7ABCE04F" w14:textId="77777777" w:rsidR="00090E5E" w:rsidRDefault="00090E5E" w:rsidP="00090E5E">
      <w:pPr>
        <w:pStyle w:val="BodyTextLastMetricLight10pt"/>
        <w:rPr>
          <w:rFonts w:ascii="MetricHPE" w:hAnsi="MetricHPE"/>
          <w:color w:val="000000" w:themeColor="text1"/>
          <w:sz w:val="28"/>
          <w:szCs w:val="28"/>
        </w:rPr>
      </w:pPr>
      <w:r>
        <w:t xml:space="preserve">The playbooks are intended to be used to deploy a new environment. You should only use them for Day 0 deployment purposes. </w:t>
      </w:r>
    </w:p>
    <w:p w14:paraId="1535CB61" w14:textId="13468F3A" w:rsidR="696742AF" w:rsidDel="41EF50BB" w:rsidRDefault="696742AF">
      <w:pPr>
        <w:pStyle w:val="BodyTextLastMetricLight10pt"/>
        <w:rPr>
          <w:ins w:id="327" w:author="Moynihan, Nick" w:date="2017-10-09T08:50:00Z"/>
          <w:del w:id="328" w:author="Moynihan, Nick" w:date="2017-10-09T08:51:00Z"/>
        </w:rPr>
        <w:pPrChange w:id="329" w:author="Moynihan, Nick" w:date="2017-10-09T08:50:00Z">
          <w:pPr/>
        </w:pPrChange>
      </w:pPr>
    </w:p>
    <w:p w14:paraId="0EC94CD7" w14:textId="2AFAA4AA" w:rsidR="00F67CE0" w:rsidDel="2326AB62" w:rsidRDefault="00F67CE0" w:rsidP="00C9313F">
      <w:pPr>
        <w:pStyle w:val="BodyTextLastMetricLight10pt"/>
        <w:rPr>
          <w:del w:id="330" w:author="Moynihan, Nick" w:date="2017-10-09T08:51:00Z"/>
        </w:rPr>
      </w:pPr>
      <w:del w:id="331" w:author="Moynihan, Nick" w:date="2017-10-09T08:51:00Z">
        <w:r w:rsidDel="2326AB62">
          <w:delText>The playbooks are i</w:delText>
        </w:r>
      </w:del>
    </w:p>
    <w:p w14:paraId="5B959584" w14:textId="13468F3A" w:rsidR="00F67CE0" w:rsidDel="696742AF" w:rsidRDefault="00F67CE0" w:rsidP="00C9313F">
      <w:pPr>
        <w:pStyle w:val="BodyTextLastMetricLight10pt"/>
        <w:rPr>
          <w:del w:id="332" w:author="Moynihan, Nick" w:date="2017-10-09T08:50:00Z"/>
        </w:rPr>
      </w:pPr>
      <w:del w:id="333" w:author="Moynihan, Nick" w:date="2017-10-09T08:50:00Z">
        <w:r w:rsidDel="696742AF">
          <w:delText>The reasoning behind providing idempotency is that you would be able to scale out your system if you wished to do so. If you had deployed an environment with 3 workers, 3 DTRs and 3 UCPs and you want to expand to have 5 of each, you would just need to amend your inventory (</w:delText>
        </w:r>
        <w:r w:rsidRPr="00F67CE0" w:rsidDel="696742AF">
          <w:rPr>
            <w:rStyle w:val="CodingLanguage"/>
          </w:rPr>
          <w:delText>vm_hosts</w:delText>
        </w:r>
        <w:r w:rsidDel="696742AF">
          <w:delText xml:space="preserve"> file) and then run the above command again.</w:delText>
        </w:r>
      </w:del>
    </w:p>
    <w:p w14:paraId="14CB79A0" w14:textId="77777777" w:rsidR="003A40A1" w:rsidRDefault="003A40A1" w:rsidP="00C9313F">
      <w:pPr>
        <w:pStyle w:val="BodyTextLastMetricLight10pt"/>
        <w:rPr>
          <w:rFonts w:ascii="MetricHPE" w:hAnsi="MetricHPE"/>
          <w:b/>
          <w:color w:val="000000"/>
          <w:sz w:val="28"/>
          <w:szCs w:val="34"/>
        </w:rPr>
      </w:pPr>
      <w:r>
        <w:br w:type="page"/>
      </w:r>
    </w:p>
    <w:p w14:paraId="36CC9F7E" w14:textId="77777777" w:rsidR="00C9313F" w:rsidRDefault="00C9313F" w:rsidP="00C9313F">
      <w:pPr>
        <w:pStyle w:val="Heading1"/>
      </w:pPr>
      <w:bookmarkStart w:id="334" w:name="_Toc498018533"/>
      <w:bookmarkStart w:id="335" w:name="_Toc500883894"/>
      <w:r>
        <w:lastRenderedPageBreak/>
        <w:t>Overview of the playbooks</w:t>
      </w:r>
      <w:bookmarkEnd w:id="334"/>
      <w:bookmarkEnd w:id="335"/>
    </w:p>
    <w:p w14:paraId="630F85CE" w14:textId="77777777" w:rsidR="00C9313F" w:rsidRDefault="00C9313F" w:rsidP="00C9313F">
      <w:pPr>
        <w:pStyle w:val="Heading2"/>
      </w:pPr>
      <w:bookmarkStart w:id="336" w:name="_Toc498018534"/>
      <w:bookmarkStart w:id="337" w:name="_Toc500883895"/>
      <w:r>
        <w:t>Create virtual machines</w:t>
      </w:r>
      <w:bookmarkEnd w:id="336"/>
      <w:bookmarkEnd w:id="337"/>
    </w:p>
    <w:p w14:paraId="658D124A" w14:textId="77777777" w:rsidR="00C9313F" w:rsidRPr="003A40A1"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create_vms.yml</w:t>
      </w:r>
      <w:proofErr w:type="spellEnd"/>
      <w:r>
        <w:t xml:space="preserve"> will create all the necessary Virtual Machines for the environment from the VM Template defined in the </w:t>
      </w:r>
      <w:proofErr w:type="spellStart"/>
      <w:r>
        <w:t>vm_template</w:t>
      </w:r>
      <w:proofErr w:type="spellEnd"/>
      <w:r>
        <w:t xml:space="preserve"> variable.</w:t>
      </w:r>
    </w:p>
    <w:p w14:paraId="700394A5" w14:textId="77777777" w:rsidR="00C9313F" w:rsidRDefault="00C9313F" w:rsidP="00C9313F">
      <w:pPr>
        <w:pStyle w:val="Heading2"/>
      </w:pPr>
      <w:bookmarkStart w:id="338" w:name="_Toc498018535"/>
      <w:bookmarkStart w:id="339" w:name="_Toc500883896"/>
      <w:r>
        <w:t>Configure network settings</w:t>
      </w:r>
      <w:bookmarkEnd w:id="338"/>
      <w:bookmarkEnd w:id="339"/>
    </w:p>
    <w:p w14:paraId="546A7022"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config_networking.yml</w:t>
      </w:r>
      <w:proofErr w:type="spellEnd"/>
      <w:r>
        <w:t xml:space="preserve"> will configure the network settings in all the Virtual Machines. </w:t>
      </w:r>
    </w:p>
    <w:p w14:paraId="125C9B4D" w14:textId="77777777" w:rsidR="00C9313F" w:rsidRDefault="00C9313F" w:rsidP="00C9313F">
      <w:pPr>
        <w:pStyle w:val="Heading2"/>
      </w:pPr>
      <w:bookmarkStart w:id="340" w:name="_Toc498018536"/>
      <w:bookmarkStart w:id="341" w:name="_Toc500883897"/>
      <w:r>
        <w:t>Distribute public keys</w:t>
      </w:r>
      <w:bookmarkEnd w:id="340"/>
      <w:bookmarkEnd w:id="341"/>
    </w:p>
    <w:p w14:paraId="05BE8F60" w14:textId="5C2FDE8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distribute_keys.yml</w:t>
      </w:r>
      <w:proofErr w:type="spellEnd"/>
      <w:r>
        <w:t xml:space="preserve"> distributes public keys between all nodes, to allow each node to password-less log</w:t>
      </w:r>
      <w:r w:rsidR="0080294A">
        <w:t xml:space="preserve"> </w:t>
      </w:r>
      <w:r>
        <w:t xml:space="preserve">in to every other node. As this is not essential and can be regarded as a security risk (a worker node probably should not be able to log in to a UCP node, for instance), this playbook is commented out in </w:t>
      </w:r>
      <w:proofErr w:type="spellStart"/>
      <w:r w:rsidRPr="39D63850">
        <w:rPr>
          <w:rStyle w:val="CodingLanguage"/>
        </w:rPr>
        <w:t>site.yml</w:t>
      </w:r>
      <w:proofErr w:type="spellEnd"/>
      <w:r>
        <w:t xml:space="preserve"> by default and must be explicitly uncommented to enable this functionality.</w:t>
      </w:r>
    </w:p>
    <w:p w14:paraId="1C08430C" w14:textId="77777777" w:rsidR="00C9313F" w:rsidRDefault="00C9313F" w:rsidP="00C9313F">
      <w:pPr>
        <w:pStyle w:val="Heading2"/>
      </w:pPr>
      <w:bookmarkStart w:id="342" w:name="_Toc498018537"/>
      <w:bookmarkStart w:id="343" w:name="_Toc500883898"/>
      <w:r>
        <w:t>Register the VMs with Red Hat</w:t>
      </w:r>
      <w:bookmarkEnd w:id="342"/>
      <w:bookmarkEnd w:id="343"/>
    </w:p>
    <w:p w14:paraId="0400D351" w14:textId="52FF7066" w:rsidR="00C9313F" w:rsidRDefault="00C9313F" w:rsidP="00C9313F">
      <w:pPr>
        <w:pStyle w:val="BodyTextMetricLight10pt"/>
      </w:pPr>
      <w:r>
        <w:t xml:space="preserve">The playbook </w:t>
      </w:r>
      <w:r w:rsidRPr="39D63850">
        <w:rPr>
          <w:rStyle w:val="CodingLanguage"/>
        </w:rPr>
        <w:t>playbooks/</w:t>
      </w:r>
      <w:proofErr w:type="spellStart"/>
      <w:r>
        <w:rPr>
          <w:rStyle w:val="CodingLanguage"/>
        </w:rPr>
        <w:t>config</w:t>
      </w:r>
      <w:r w:rsidRPr="39D63850">
        <w:rPr>
          <w:rStyle w:val="CodingLanguage"/>
        </w:rPr>
        <w:t>_</w:t>
      </w:r>
      <w:r>
        <w:rPr>
          <w:rStyle w:val="CodingLanguage"/>
        </w:rPr>
        <w:t>subscription.yml</w:t>
      </w:r>
      <w:proofErr w:type="spellEnd"/>
      <w:r>
        <w:rPr>
          <w:rStyle w:val="CodingLanguage"/>
        </w:rPr>
        <w:t xml:space="preserve"> </w:t>
      </w:r>
      <w:r>
        <w:t xml:space="preserve">registers and subscribes all virtual machines to the Red Hat Customer Portal. This is only needed if you pull packages from Red Hat. </w:t>
      </w:r>
      <w:r w:rsidRPr="006308D7">
        <w:t>This playbook is commented out by default but you should uncomment it to make sure each VM registers with the Red Hat portal.</w:t>
      </w:r>
      <w:r>
        <w:t xml:space="preserve"> It is commented out so that you can test the deployment first without having to unregister all the VMs from the Red Hat Customer Portal between each test. If you are using an internal repository, as described in the </w:t>
      </w:r>
      <w:r w:rsidR="0080294A">
        <w:t>section</w:t>
      </w:r>
      <w:r>
        <w:t xml:space="preserve"> "Create a VM template", you can keep this playbook commented out.</w:t>
      </w:r>
    </w:p>
    <w:p w14:paraId="2EB7877E" w14:textId="77777777" w:rsidR="00C9313F" w:rsidRDefault="00C9313F" w:rsidP="00C9313F">
      <w:pPr>
        <w:pStyle w:val="Heading2"/>
      </w:pPr>
      <w:bookmarkStart w:id="344" w:name="_Toc498018538"/>
      <w:bookmarkStart w:id="345" w:name="_Toc500883899"/>
      <w:r>
        <w:t xml:space="preserve">Install </w:t>
      </w:r>
      <w:proofErr w:type="spellStart"/>
      <w:r>
        <w:t>HAProxy</w:t>
      </w:r>
      <w:bookmarkEnd w:id="344"/>
      <w:bookmarkEnd w:id="345"/>
      <w:proofErr w:type="spellEnd"/>
    </w:p>
    <w:p w14:paraId="51D5C809"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install_haproxy.yml</w:t>
      </w:r>
      <w:proofErr w:type="spellEnd"/>
      <w:r w:rsidRPr="39D63850">
        <w:rPr>
          <w:rStyle w:val="CodingLanguage"/>
        </w:rPr>
        <w:t xml:space="preserve"> </w:t>
      </w:r>
      <w:r>
        <w:t xml:space="preserve">installs and configures the </w:t>
      </w:r>
      <w:proofErr w:type="spellStart"/>
      <w:r>
        <w:t>HAProxy</w:t>
      </w:r>
      <w:proofErr w:type="spellEnd"/>
      <w:r>
        <w:t xml:space="preserve"> package in the load balancer nodes. </w:t>
      </w:r>
      <w:proofErr w:type="spellStart"/>
      <w:r>
        <w:t>HAProxy</w:t>
      </w:r>
      <w:proofErr w:type="spellEnd"/>
      <w:r>
        <w:t xml:space="preserve"> is the chosen tool to implement load balancing between UCP nodes, DTR nodes and worker nodes.</w:t>
      </w:r>
    </w:p>
    <w:p w14:paraId="1167E441" w14:textId="77777777" w:rsidR="00C9313F" w:rsidRDefault="00C9313F" w:rsidP="00C9313F">
      <w:pPr>
        <w:pStyle w:val="Heading2"/>
      </w:pPr>
      <w:bookmarkStart w:id="346" w:name="_Toc498018539"/>
      <w:bookmarkStart w:id="347" w:name="_Toc500883900"/>
      <w:r>
        <w:t>Install NTP</w:t>
      </w:r>
      <w:bookmarkEnd w:id="346"/>
      <w:bookmarkEnd w:id="347"/>
    </w:p>
    <w:p w14:paraId="59AC4311"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install_ntp.yml</w:t>
      </w:r>
      <w:proofErr w:type="spellEnd"/>
      <w:r w:rsidRPr="39D63850">
        <w:rPr>
          <w:rStyle w:val="CodingLanguage"/>
        </w:rPr>
        <w:t xml:space="preserve"> </w:t>
      </w:r>
      <w:r>
        <w:t xml:space="preserve">installs and configures the NTP package in all Virtual Machines in order to have a synchronized clock across the environment. It will use the server or servers specified in the </w:t>
      </w:r>
      <w:proofErr w:type="spellStart"/>
      <w:r w:rsidRPr="39D63850">
        <w:rPr>
          <w:rStyle w:val="CodingLanguage"/>
        </w:rPr>
        <w:t>ntp_servers</w:t>
      </w:r>
      <w:proofErr w:type="spellEnd"/>
      <w:r>
        <w:t xml:space="preserve"> variable in the group variables file.</w:t>
      </w:r>
    </w:p>
    <w:p w14:paraId="4095B885" w14:textId="77777777" w:rsidR="00C9313F" w:rsidRDefault="00C9313F" w:rsidP="00C9313F">
      <w:pPr>
        <w:pStyle w:val="Heading2"/>
      </w:pPr>
      <w:bookmarkStart w:id="348" w:name="_Toc498018540"/>
      <w:bookmarkStart w:id="349" w:name="_Toc500883901"/>
      <w:r>
        <w:t>Install Docker Enterprise Edition</w:t>
      </w:r>
      <w:bookmarkEnd w:id="348"/>
      <w:bookmarkEnd w:id="349"/>
    </w:p>
    <w:p w14:paraId="4AD49BE2"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install_docker.yml</w:t>
      </w:r>
      <w:proofErr w:type="spellEnd"/>
      <w:r w:rsidRPr="39D63850">
        <w:rPr>
          <w:rStyle w:val="CodingLanguage"/>
        </w:rPr>
        <w:t xml:space="preserve"> </w:t>
      </w:r>
      <w:r>
        <w:t>installs Docker along with all its dependencies.</w:t>
      </w:r>
    </w:p>
    <w:p w14:paraId="596D1793" w14:textId="77777777" w:rsidR="00C9313F" w:rsidRDefault="00C9313F" w:rsidP="00C9313F">
      <w:pPr>
        <w:pStyle w:val="Heading2"/>
      </w:pPr>
      <w:bookmarkStart w:id="350" w:name="_Toc498018541"/>
      <w:bookmarkStart w:id="351" w:name="_Toc500883902"/>
      <w:r>
        <w:t xml:space="preserve">Install </w:t>
      </w:r>
      <w:proofErr w:type="spellStart"/>
      <w:r>
        <w:t>rsyslog</w:t>
      </w:r>
      <w:bookmarkEnd w:id="350"/>
      <w:bookmarkEnd w:id="351"/>
      <w:proofErr w:type="spellEnd"/>
    </w:p>
    <w:p w14:paraId="492E4083"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install_rsyslog.yml</w:t>
      </w:r>
      <w:proofErr w:type="spellEnd"/>
      <w:r w:rsidRPr="39D63850">
        <w:rPr>
          <w:rStyle w:val="CodingLanguage"/>
        </w:rPr>
        <w:t xml:space="preserve"> </w:t>
      </w:r>
      <w:r>
        <w:t xml:space="preserve">installs and configures </w:t>
      </w:r>
      <w:proofErr w:type="spellStart"/>
      <w:r>
        <w:t>rsyslog</w:t>
      </w:r>
      <w:proofErr w:type="spellEnd"/>
      <w:r>
        <w:t xml:space="preserve"> in the logger node and in all Docker nodes. The logger node will be configured to receive all </w:t>
      </w:r>
      <w:proofErr w:type="spellStart"/>
      <w:r>
        <w:t>syslogs</w:t>
      </w:r>
      <w:proofErr w:type="spellEnd"/>
      <w:r>
        <w:t xml:space="preserve"> on port 514 and the Docker nodes will be configured to send all logs (including container logs) to the logger node.</w:t>
      </w:r>
    </w:p>
    <w:p w14:paraId="0E6DC0D4" w14:textId="77777777" w:rsidR="00C9313F" w:rsidRPr="008131A1" w:rsidRDefault="00C9313F" w:rsidP="00C9313F">
      <w:pPr>
        <w:pStyle w:val="Heading2"/>
      </w:pPr>
      <w:bookmarkStart w:id="352" w:name="_Toc498018542"/>
      <w:bookmarkStart w:id="353" w:name="_Toc500883903"/>
      <w:r>
        <w:t>Configure Docker LVs</w:t>
      </w:r>
      <w:bookmarkEnd w:id="352"/>
      <w:bookmarkEnd w:id="353"/>
    </w:p>
    <w:p w14:paraId="238B3353" w14:textId="77777777" w:rsidR="00C9313F" w:rsidRDefault="00C9313F" w:rsidP="00C9313F">
      <w:pPr>
        <w:pStyle w:val="BodyTextMetricLight10pt"/>
      </w:pPr>
      <w:r>
        <w:t xml:space="preserve">The playbook </w:t>
      </w:r>
      <w:r w:rsidRPr="39D63850">
        <w:rPr>
          <w:rStyle w:val="CodingLanguage"/>
        </w:rPr>
        <w:t>playbooks/</w:t>
      </w:r>
      <w:proofErr w:type="spellStart"/>
      <w:r w:rsidRPr="39D63850">
        <w:rPr>
          <w:rStyle w:val="CodingLanguage"/>
        </w:rPr>
        <w:t>config_docker_lvs.yml</w:t>
      </w:r>
      <w:proofErr w:type="spellEnd"/>
      <w:r w:rsidRPr="39D63850">
        <w:rPr>
          <w:rStyle w:val="CodingLanguage"/>
        </w:rPr>
        <w:t xml:space="preserve"> </w:t>
      </w:r>
      <w:r>
        <w:t>performs a set of operations on the Docker nodes in order to create a partition on the second disk and carry out the LVM configuration, required for a sound Docker installation.</w:t>
      </w:r>
    </w:p>
    <w:p w14:paraId="2E3CB45F" w14:textId="77777777" w:rsidR="00C9313F" w:rsidRDefault="00C9313F" w:rsidP="00C9313F">
      <w:pPr>
        <w:pStyle w:val="Heading2"/>
      </w:pPr>
      <w:bookmarkStart w:id="354" w:name="_Toc498018543"/>
      <w:bookmarkStart w:id="355" w:name="_Toc500883904"/>
      <w:r>
        <w:t>Docker post-install configuration</w:t>
      </w:r>
      <w:bookmarkEnd w:id="354"/>
      <w:bookmarkEnd w:id="355"/>
    </w:p>
    <w:p w14:paraId="69E06358" w14:textId="77777777" w:rsidR="00C9313F" w:rsidRDefault="00C9313F" w:rsidP="00C9313F">
      <w:pPr>
        <w:pStyle w:val="BodyTextMetricLight10pt"/>
      </w:pPr>
      <w:r>
        <w:t xml:space="preserve">The playbook </w:t>
      </w:r>
      <w:r w:rsidRPr="39D63850">
        <w:rPr>
          <w:rStyle w:val="CodingLanguage"/>
        </w:rPr>
        <w:t>playbooks/</w:t>
      </w:r>
      <w:proofErr w:type="spellStart"/>
      <w:r>
        <w:rPr>
          <w:rStyle w:val="CodingLanguage"/>
        </w:rPr>
        <w:t>docker_post_config</w:t>
      </w:r>
      <w:commentRangeStart w:id="356"/>
      <w:commentRangeStart w:id="357"/>
      <w:r w:rsidRPr="39D63850">
        <w:rPr>
          <w:rStyle w:val="CodingLanguage"/>
        </w:rPr>
        <w:t>.yml</w:t>
      </w:r>
      <w:commentRangeEnd w:id="356"/>
      <w:proofErr w:type="spellEnd"/>
      <w:r>
        <w:rPr>
          <w:rStyle w:val="CommentReference"/>
        </w:rPr>
        <w:commentReference w:id="356"/>
      </w:r>
      <w:commentRangeEnd w:id="357"/>
      <w:r>
        <w:rPr>
          <w:rStyle w:val="CommentReference"/>
        </w:rPr>
        <w:commentReference w:id="357"/>
      </w:r>
      <w:r w:rsidRPr="39D63850">
        <w:rPr>
          <w:rStyle w:val="CodingLanguage"/>
        </w:rPr>
        <w:t xml:space="preserve"> </w:t>
      </w:r>
      <w:r>
        <w:t>performs a variety of tasks to complete the installation of the Docker environment.</w:t>
      </w:r>
    </w:p>
    <w:p w14:paraId="5CE4CEF3" w14:textId="77777777" w:rsidR="00DA0D8F" w:rsidRDefault="00DA0D8F" w:rsidP="00DA0D8F">
      <w:pPr>
        <w:pStyle w:val="MISCTableCaptionHeader8pt"/>
      </w:pPr>
    </w:p>
    <w:p w14:paraId="63FBC8B8" w14:textId="77777777" w:rsidR="003841FD" w:rsidRDefault="003841FD" w:rsidP="003841FD">
      <w:pPr>
        <w:pStyle w:val="Heading2"/>
      </w:pPr>
      <w:bookmarkStart w:id="358" w:name="_Toc498018544"/>
      <w:bookmarkStart w:id="359" w:name="_Toc500883905"/>
      <w:r>
        <w:t>Install NFS server</w:t>
      </w:r>
      <w:bookmarkEnd w:id="358"/>
      <w:bookmarkEnd w:id="359"/>
      <w:r>
        <w:t xml:space="preserve"> </w:t>
      </w:r>
    </w:p>
    <w:p w14:paraId="4D5018E1" w14:textId="77777777" w:rsidR="003841FD" w:rsidRDefault="003841FD" w:rsidP="003841FD">
      <w:r>
        <w:t xml:space="preserve">The playbook </w:t>
      </w:r>
      <w:r w:rsidRPr="39D63850">
        <w:rPr>
          <w:rStyle w:val="CodingLanguage"/>
        </w:rPr>
        <w:t>playbooks/</w:t>
      </w:r>
      <w:proofErr w:type="spellStart"/>
      <w:r w:rsidRPr="39D63850">
        <w:rPr>
          <w:rStyle w:val="CodingLanguage"/>
        </w:rPr>
        <w:t>install_nfs_server.yml</w:t>
      </w:r>
      <w:proofErr w:type="spellEnd"/>
      <w:r w:rsidRPr="39D63850">
        <w:rPr>
          <w:rStyle w:val="CodingLanguage"/>
        </w:rPr>
        <w:t xml:space="preserve"> </w:t>
      </w:r>
      <w:r>
        <w:t>installs and configures an NFS server on the NFS node.</w:t>
      </w:r>
    </w:p>
    <w:p w14:paraId="14D74802" w14:textId="77777777" w:rsidR="003841FD" w:rsidRDefault="003841FD" w:rsidP="003841FD">
      <w:pPr>
        <w:pStyle w:val="Heading2"/>
      </w:pPr>
      <w:bookmarkStart w:id="360" w:name="_Toc498018545"/>
      <w:bookmarkStart w:id="361" w:name="_Toc500883906"/>
      <w:r>
        <w:lastRenderedPageBreak/>
        <w:t>Install NFS clients</w:t>
      </w:r>
      <w:bookmarkEnd w:id="360"/>
      <w:bookmarkEnd w:id="361"/>
    </w:p>
    <w:p w14:paraId="21F22728" w14:textId="77777777" w:rsidR="003841FD" w:rsidRDefault="003841FD" w:rsidP="003841FD">
      <w:pPr>
        <w:pStyle w:val="BodyTextMetricLight10pt"/>
      </w:pPr>
      <w:r>
        <w:t xml:space="preserve">The playbook </w:t>
      </w:r>
      <w:r w:rsidRPr="39D63850">
        <w:rPr>
          <w:rStyle w:val="CodingLanguage"/>
        </w:rPr>
        <w:t>playbooks/</w:t>
      </w:r>
      <w:proofErr w:type="spellStart"/>
      <w:r w:rsidRPr="39D63850">
        <w:rPr>
          <w:rStyle w:val="CodingLanguage"/>
        </w:rPr>
        <w:t>install_nfs_clients.yml</w:t>
      </w:r>
      <w:proofErr w:type="spellEnd"/>
      <w:r w:rsidRPr="39D63850">
        <w:rPr>
          <w:rStyle w:val="CodingLanguage"/>
        </w:rPr>
        <w:t xml:space="preserve"> </w:t>
      </w:r>
      <w:r>
        <w:t>installs the required packages on the DTR nodes to be able to mount an NFS share.</w:t>
      </w:r>
    </w:p>
    <w:p w14:paraId="61D4E65F" w14:textId="77777777" w:rsidR="003841FD" w:rsidRDefault="003841FD" w:rsidP="003841FD">
      <w:pPr>
        <w:pStyle w:val="Heading2"/>
      </w:pPr>
      <w:bookmarkStart w:id="362" w:name="_Toc498018546"/>
      <w:bookmarkStart w:id="363" w:name="_Toc500883907"/>
      <w:r>
        <w:t>Install and configure Docker UCP nodes</w:t>
      </w:r>
      <w:bookmarkEnd w:id="362"/>
      <w:bookmarkEnd w:id="363"/>
    </w:p>
    <w:p w14:paraId="3F96B73C" w14:textId="77777777" w:rsidR="003841FD" w:rsidRDefault="003841FD" w:rsidP="003841FD">
      <w:pPr>
        <w:pStyle w:val="BodyTextMetricLight10pt"/>
      </w:pPr>
      <w:r>
        <w:t xml:space="preserve">The playbook </w:t>
      </w:r>
      <w:r w:rsidRPr="39D63850">
        <w:rPr>
          <w:rStyle w:val="CodingLanguage"/>
        </w:rPr>
        <w:t>playbooks/</w:t>
      </w:r>
      <w:proofErr w:type="spellStart"/>
      <w:r w:rsidRPr="39D63850">
        <w:rPr>
          <w:rStyle w:val="CodingLanguage"/>
        </w:rPr>
        <w:t>install_ucp_nodes.yml</w:t>
      </w:r>
      <w:proofErr w:type="spellEnd"/>
      <w:r w:rsidRPr="39D63850">
        <w:rPr>
          <w:rStyle w:val="CodingLanguage"/>
        </w:rPr>
        <w:t xml:space="preserve"> </w:t>
      </w:r>
      <w:r>
        <w:t>installs and configures the Docker UCP nodes defined in the inventory.</w:t>
      </w:r>
    </w:p>
    <w:p w14:paraId="140041C8" w14:textId="77777777" w:rsidR="003841FD" w:rsidRDefault="003841FD" w:rsidP="003841FD">
      <w:pPr>
        <w:pStyle w:val="Heading2"/>
      </w:pPr>
      <w:bookmarkStart w:id="364" w:name="_Toc498018548"/>
      <w:bookmarkStart w:id="365" w:name="_Toc500883908"/>
      <w:r>
        <w:t>Install and configure DTR nodes</w:t>
      </w:r>
      <w:bookmarkEnd w:id="364"/>
      <w:bookmarkEnd w:id="365"/>
    </w:p>
    <w:p w14:paraId="68E845FC" w14:textId="77777777" w:rsidR="003841FD" w:rsidRDefault="003841FD" w:rsidP="003841FD">
      <w:pPr>
        <w:pStyle w:val="BodyTextMetricLight10pt"/>
      </w:pPr>
      <w:r>
        <w:t xml:space="preserve">The playbook </w:t>
      </w:r>
      <w:r w:rsidRPr="39D63850">
        <w:rPr>
          <w:rStyle w:val="CodingLanguage"/>
        </w:rPr>
        <w:t>playbooks/</w:t>
      </w:r>
      <w:proofErr w:type="spellStart"/>
      <w:r w:rsidRPr="39D63850">
        <w:rPr>
          <w:rStyle w:val="CodingLanguage"/>
        </w:rPr>
        <w:t>install_dtr_nodes.yml</w:t>
      </w:r>
      <w:proofErr w:type="spellEnd"/>
      <w:r w:rsidRPr="39D63850">
        <w:rPr>
          <w:rStyle w:val="CodingLanguage"/>
        </w:rPr>
        <w:t xml:space="preserve"> </w:t>
      </w:r>
      <w:r>
        <w:t>installs and configures the Docker DTR nodes defined in the inventory. Note that serialization is set to 1 in this playbook as two concurrent installations of DTR may in some cases be assigned the same replica ID.</w:t>
      </w:r>
    </w:p>
    <w:p w14:paraId="320130CA" w14:textId="77777777" w:rsidR="002005E6" w:rsidRDefault="003841FD" w:rsidP="002005E6">
      <w:pPr>
        <w:pStyle w:val="Heading2"/>
      </w:pPr>
      <w:bookmarkStart w:id="366" w:name="_Toc498018549"/>
      <w:bookmarkStart w:id="367" w:name="_Toc500883909"/>
      <w:r>
        <w:t>Install worker nodes</w:t>
      </w:r>
      <w:bookmarkEnd w:id="366"/>
      <w:bookmarkEnd w:id="367"/>
    </w:p>
    <w:p w14:paraId="52C11A80" w14:textId="36E627F8" w:rsidR="002005E6" w:rsidRPr="002005E6" w:rsidRDefault="002005E6" w:rsidP="002005E6">
      <w:pPr>
        <w:pStyle w:val="BodyTextMetricLight10pt"/>
      </w:pPr>
      <w:r w:rsidRPr="002005E6">
        <w:t xml:space="preserve">The playbook </w:t>
      </w:r>
      <w:r w:rsidRPr="002005E6">
        <w:rPr>
          <w:rStyle w:val="CodingLanguage"/>
        </w:rPr>
        <w:t>playbooks/</w:t>
      </w:r>
      <w:proofErr w:type="spellStart"/>
      <w:r w:rsidRPr="002005E6">
        <w:rPr>
          <w:rStyle w:val="CodingLanguage"/>
        </w:rPr>
        <w:t>install_worker_nodes.yml</w:t>
      </w:r>
      <w:proofErr w:type="spellEnd"/>
      <w:r w:rsidRPr="002005E6">
        <w:t xml:space="preserve"> installs and configures the Docker Worker nodes defined in the inventory.</w:t>
      </w:r>
    </w:p>
    <w:p w14:paraId="495AA96A" w14:textId="72B988C6" w:rsidR="003E7EDA" w:rsidRDefault="003E7EDA" w:rsidP="002005E6">
      <w:pPr>
        <w:pStyle w:val="Heading2"/>
        <w:rPr>
          <w:ins w:id="368" w:author="Moynihan, Nick [2]" w:date="2017-10-10T10:17:00Z"/>
        </w:rPr>
      </w:pPr>
      <w:bookmarkStart w:id="369" w:name="_Toc500883910"/>
      <w:ins w:id="370" w:author="Moynihan, Nick [2]" w:date="2017-10-10T10:17:00Z">
        <w:r>
          <w:t>Install ELK stack</w:t>
        </w:r>
        <w:bookmarkEnd w:id="369"/>
      </w:ins>
    </w:p>
    <w:p w14:paraId="36221B6E" w14:textId="7B221D84" w:rsidR="003E7EDA" w:rsidRDefault="003E7EDA" w:rsidP="49F9D633">
      <w:pPr>
        <w:pStyle w:val="BodyTextMetricLight10pt"/>
        <w:rPr>
          <w:ins w:id="371" w:author="Moynihan, Nick [2]" w:date="2017-10-10T10:17:00Z"/>
        </w:rPr>
      </w:pPr>
      <w:ins w:id="372" w:author="Moynihan, Nick [2]" w:date="2017-10-10T10:17:00Z">
        <w:r>
          <w:t xml:space="preserve">The playbook </w:t>
        </w:r>
        <w:r w:rsidRPr="007765CC">
          <w:rPr>
            <w:rStyle w:val="CodingLanguage"/>
          </w:rPr>
          <w:t>playbooks/</w:t>
        </w:r>
        <w:proofErr w:type="spellStart"/>
        <w:r>
          <w:rPr>
            <w:rStyle w:val="CodingLanguage"/>
          </w:rPr>
          <w:t>install_elk</w:t>
        </w:r>
        <w:r w:rsidRPr="008878C3">
          <w:rPr>
            <w:rStyle w:val="CodingLanguage"/>
          </w:rPr>
          <w:t>.yml</w:t>
        </w:r>
        <w:proofErr w:type="spellEnd"/>
        <w:r w:rsidRPr="008878C3">
          <w:rPr>
            <w:rStyle w:val="CodingLanguage"/>
          </w:rPr>
          <w:t xml:space="preserve"> </w:t>
        </w:r>
        <w:r w:rsidRPr="00EE0491">
          <w:t>install</w:t>
        </w:r>
        <w:r>
          <w:t xml:space="preserve">s </w:t>
        </w:r>
        <w:r w:rsidRPr="008878C3">
          <w:t>and configure</w:t>
        </w:r>
        <w:r>
          <w:t xml:space="preserve">s </w:t>
        </w:r>
        <w:r w:rsidRPr="00BF5A0D">
          <w:t xml:space="preserve">the </w:t>
        </w:r>
        <w:r>
          <w:t xml:space="preserve">ELK stack and Logspout container </w:t>
        </w:r>
        <w:r w:rsidRPr="00BF5A0D">
          <w:t>defined in the inventory.</w:t>
        </w:r>
      </w:ins>
    </w:p>
    <w:p w14:paraId="13C06FFD" w14:textId="1D15611E" w:rsidR="5E426866" w:rsidDel="00A2109B" w:rsidRDefault="5E426866">
      <w:pPr>
        <w:rPr>
          <w:del w:id="373" w:author="Moynihan, Nick" w:date="2017-09-19T03:17:00Z"/>
        </w:rPr>
      </w:pPr>
    </w:p>
    <w:p w14:paraId="659B00BC" w14:textId="6BD09CCE" w:rsidR="00A2109B" w:rsidRDefault="00A2109B" w:rsidP="49F9D633">
      <w:pPr>
        <w:pStyle w:val="Heading2"/>
        <w:rPr>
          <w:ins w:id="374" w:author="Moynihan, Nick [2]" w:date="2017-10-10T10:35:00Z"/>
        </w:rPr>
      </w:pPr>
      <w:bookmarkStart w:id="375" w:name="_Toc500883911"/>
      <w:ins w:id="376" w:author="Moynihan, Nick [2]" w:date="2017-10-10T10:35:00Z">
        <w:r>
          <w:t>Install CloudBees Team Edition (Jenkins CI/CD</w:t>
        </w:r>
      </w:ins>
      <w:ins w:id="377" w:author="Moynihan, Nick [2]" w:date="2017-10-10T10:36:00Z">
        <w:r>
          <w:t xml:space="preserve"> Pipeline</w:t>
        </w:r>
      </w:ins>
      <w:ins w:id="378" w:author="Moynihan, Nick [2]" w:date="2017-10-10T10:35:00Z">
        <w:r w:rsidRPr="2B3250BB">
          <w:t>)</w:t>
        </w:r>
        <w:bookmarkEnd w:id="375"/>
      </w:ins>
    </w:p>
    <w:p w14:paraId="067817E6" w14:textId="2B47B276" w:rsidR="00A2109B" w:rsidRDefault="00A2109B" w:rsidP="49F9D633">
      <w:pPr>
        <w:pStyle w:val="BodyTextMetricLight10pt"/>
        <w:rPr>
          <w:ins w:id="379" w:author="Moynihan, Nick [2]" w:date="2017-10-10T10:35:00Z"/>
        </w:rPr>
      </w:pPr>
      <w:ins w:id="380" w:author="Moynihan, Nick [2]" w:date="2017-10-10T10:35:00Z">
        <w:r>
          <w:t xml:space="preserve">The playbook </w:t>
        </w:r>
        <w:r w:rsidRPr="007765CC">
          <w:rPr>
            <w:rStyle w:val="CodingLanguage"/>
          </w:rPr>
          <w:t>playbooks/</w:t>
        </w:r>
        <w:proofErr w:type="spellStart"/>
        <w:r>
          <w:rPr>
            <w:rStyle w:val="CodingLanguage"/>
          </w:rPr>
          <w:t>install_</w:t>
        </w:r>
      </w:ins>
      <w:ins w:id="381" w:author="Moynihan, Nick [2]" w:date="2017-10-10T10:36:00Z">
        <w:r>
          <w:rPr>
            <w:rStyle w:val="CodingLanguage"/>
          </w:rPr>
          <w:t>cloudbees</w:t>
        </w:r>
      </w:ins>
      <w:ins w:id="382" w:author="Moynihan, Nick [2]" w:date="2017-10-10T10:35:00Z">
        <w:r w:rsidRPr="008878C3">
          <w:rPr>
            <w:rStyle w:val="CodingLanguage"/>
          </w:rPr>
          <w:t>.yml</w:t>
        </w:r>
        <w:proofErr w:type="spellEnd"/>
        <w:r w:rsidRPr="008878C3">
          <w:rPr>
            <w:rStyle w:val="CodingLanguage"/>
          </w:rPr>
          <w:t xml:space="preserve"> </w:t>
        </w:r>
        <w:r w:rsidRPr="00EE0491">
          <w:t>install</w:t>
        </w:r>
        <w:r>
          <w:t xml:space="preserve">s </w:t>
        </w:r>
      </w:ins>
      <w:ins w:id="383" w:author="Moynihan, Nick [2]" w:date="2017-10-10T10:37:00Z">
        <w:r>
          <w:t>CloudBees</w:t>
        </w:r>
      </w:ins>
      <w:ins w:id="384" w:author="Moynihan, Nick [2]" w:date="2017-10-10T10:35:00Z">
        <w:r w:rsidRPr="2B3250BB">
          <w:t xml:space="preserve"> </w:t>
        </w:r>
      </w:ins>
      <w:r w:rsidR="002005E6">
        <w:t>T</w:t>
      </w:r>
      <w:ins w:id="385" w:author="Moynihan, Nick [2]" w:date="2017-10-10T10:37:00Z">
        <w:r>
          <w:t xml:space="preserve">eam </w:t>
        </w:r>
      </w:ins>
      <w:r w:rsidR="00126474">
        <w:t xml:space="preserve">Edition </w:t>
      </w:r>
      <w:ins w:id="386" w:author="Moynihan, Nick [2]" w:date="2017-10-10T10:37:00Z">
        <w:r>
          <w:t xml:space="preserve">software </w:t>
        </w:r>
      </w:ins>
      <w:ins w:id="387" w:author="Moynihan, Nick [2]" w:date="2017-10-10T10:35:00Z">
        <w:r w:rsidRPr="00BF5A0D">
          <w:t>defined in the inventory.</w:t>
        </w:r>
      </w:ins>
    </w:p>
    <w:p w14:paraId="0C65CFB3" w14:textId="2FF658D4" w:rsidR="34680107" w:rsidRDefault="34680107">
      <w:pPr>
        <w:pStyle w:val="Heading2"/>
        <w:rPr>
          <w:ins w:id="388" w:author="Moynihan, Nick" w:date="2017-10-31T04:45:00Z"/>
        </w:rPr>
        <w:pPrChange w:id="389" w:author="Moynihan, Nick" w:date="2017-10-31T04:45:00Z">
          <w:pPr/>
        </w:pPrChange>
      </w:pPr>
      <w:bookmarkStart w:id="390" w:name="_Toc500883912"/>
      <w:ins w:id="391" w:author="Moynihan, Nick" w:date="2017-10-31T04:45:00Z">
        <w:r>
          <w:t xml:space="preserve">Install Play </w:t>
        </w:r>
      </w:ins>
      <w:r w:rsidR="002F49EF">
        <w:t>with</w:t>
      </w:r>
      <w:ins w:id="392" w:author="Moynihan, Nick" w:date="2017-10-31T04:45:00Z">
        <w:r w:rsidRPr="7D591BC7">
          <w:t xml:space="preserve"> </w:t>
        </w:r>
        <w:r>
          <w:t>Do</w:t>
        </w:r>
        <w:r w:rsidR="7D591BC7">
          <w:t>c</w:t>
        </w:r>
        <w:r>
          <w:t>ker</w:t>
        </w:r>
        <w:bookmarkEnd w:id="390"/>
      </w:ins>
    </w:p>
    <w:p w14:paraId="7C9E7FEB" w14:textId="3D2AB859" w:rsidR="34680107" w:rsidRDefault="34680107">
      <w:pPr>
        <w:pStyle w:val="BodyTextMetricLight10pt"/>
        <w:rPr>
          <w:ins w:id="393" w:author="Moynihan, Nick" w:date="2017-10-31T04:45:00Z"/>
        </w:rPr>
        <w:pPrChange w:id="394" w:author="Moynihan, Nick" w:date="2017-10-31T04:45:00Z">
          <w:pPr/>
        </w:pPrChange>
      </w:pPr>
      <w:ins w:id="395" w:author="Moynihan, Nick" w:date="2017-10-31T04:45:00Z">
        <w:r>
          <w:t xml:space="preserve">The playbook </w:t>
        </w:r>
        <w:r w:rsidRPr="34680107">
          <w:rPr>
            <w:rStyle w:val="CodingLanguage"/>
            <w:rPrChange w:id="396" w:author="Moynihan, Nick" w:date="2017-10-31T04:45:00Z">
              <w:rPr/>
            </w:rPrChange>
          </w:rPr>
          <w:t>playbooks/</w:t>
        </w:r>
        <w:proofErr w:type="spellStart"/>
        <w:r w:rsidRPr="34680107">
          <w:rPr>
            <w:rStyle w:val="CodingLanguage"/>
            <w:rPrChange w:id="397" w:author="Moynihan, Nick" w:date="2017-10-31T04:45:00Z">
              <w:rPr/>
            </w:rPrChange>
          </w:rPr>
          <w:t>install_</w:t>
        </w:r>
        <w:r w:rsidR="7D591BC7" w:rsidRPr="34680107">
          <w:rPr>
            <w:rStyle w:val="CodingLanguage"/>
            <w:rPrChange w:id="398" w:author="Moynihan, Nick" w:date="2017-10-31T04:45:00Z">
              <w:rPr/>
            </w:rPrChange>
          </w:rPr>
          <w:t>playwithdocker</w:t>
        </w:r>
        <w:r w:rsidRPr="34680107">
          <w:rPr>
            <w:rStyle w:val="CodingLanguage"/>
            <w:rPrChange w:id="399" w:author="Moynihan, Nick" w:date="2017-10-31T04:45:00Z">
              <w:rPr/>
            </w:rPrChange>
          </w:rPr>
          <w:t>.yml</w:t>
        </w:r>
        <w:proofErr w:type="spellEnd"/>
        <w:r w:rsidRPr="34680107">
          <w:rPr>
            <w:rStyle w:val="CodingLanguage"/>
            <w:rPrChange w:id="400" w:author="Moynihan, Nick" w:date="2017-10-31T04:45:00Z">
              <w:rPr/>
            </w:rPrChange>
          </w:rPr>
          <w:t xml:space="preserve"> </w:t>
        </w:r>
        <w:r>
          <w:t xml:space="preserve">installs </w:t>
        </w:r>
      </w:ins>
      <w:ins w:id="401" w:author="Moynihan, Nick" w:date="2017-10-31T04:46:00Z">
        <w:r w:rsidR="0B117018">
          <w:t xml:space="preserve">Play with Docker </w:t>
        </w:r>
      </w:ins>
      <w:ins w:id="402" w:author="Moynihan, Nick" w:date="2017-10-31T04:45:00Z">
        <w:r>
          <w:t>software defined in the inventory.</w:t>
        </w:r>
      </w:ins>
    </w:p>
    <w:p w14:paraId="2584EEBB" w14:textId="11C224F0" w:rsidR="402CD108" w:rsidDel="7F7CDF6A" w:rsidRDefault="402CD108" w:rsidP="5E426866">
      <w:pPr>
        <w:pStyle w:val="BodyTextMetricLight10pt"/>
        <w:rPr>
          <w:del w:id="403" w:author="Moynihan, Nick" w:date="2017-09-19T03:17:00Z"/>
        </w:rPr>
      </w:pPr>
    </w:p>
    <w:p w14:paraId="270200D9" w14:textId="4DD58BDE" w:rsidR="00BF5A0D" w:rsidDel="66C5CA6A" w:rsidRDefault="008C64E5" w:rsidP="008459CA">
      <w:pPr>
        <w:pStyle w:val="BodyTextMetricLight10pt"/>
        <w:rPr>
          <w:del w:id="404" w:author="Moynihan, Nick" w:date="2017-09-19T03:13:00Z"/>
        </w:rPr>
      </w:pPr>
      <w:ins w:id="405" w:author="McGoldrick, Gabriel" w:date="2017-09-08T12:22:00Z">
        <w:del w:id="406" w:author="Moynihan, Nick" w:date="2017-09-19T03:13:00Z">
          <w:r w:rsidRPr="008459CA" w:rsidDel="66C5CA6A">
            <w:delText xml:space="preserve">At this stage we can </w:delText>
          </w:r>
          <w:r w:rsidDel="66C5CA6A">
            <w:delText xml:space="preserve">browse (HTTP) </w:delText>
          </w:r>
          <w:r w:rsidRPr="008459CA" w:rsidDel="66C5CA6A">
            <w:delText xml:space="preserve">to </w:delText>
          </w:r>
          <w:r w:rsidDel="66C5CA6A">
            <w:delText xml:space="preserve">any of the nodes in the cluster </w:delText>
          </w:r>
          <w:r w:rsidRPr="008459CA" w:rsidDel="66C5CA6A">
            <w:delText xml:space="preserve">on port </w:delText>
          </w:r>
          <w:r w:rsidRPr="008459CA" w:rsidDel="66C5CA6A">
            <w:rPr>
              <w:rStyle w:val="CodingLanguage"/>
            </w:rPr>
            <w:delText>3000</w:delText>
          </w:r>
          <w:r w:rsidRPr="008459CA" w:rsidDel="66C5CA6A">
            <w:delText xml:space="preserve"> and we will see the Grafana </w:delText>
          </w:r>
          <w:r w:rsidDel="66C5CA6A">
            <w:delText>UI</w:delText>
          </w:r>
          <w:r w:rsidRPr="008459CA" w:rsidDel="66C5CA6A">
            <w:delText xml:space="preserve">. The username and password are defaulted to </w:delText>
          </w:r>
          <w:r w:rsidRPr="008459CA" w:rsidDel="66C5CA6A">
            <w:rPr>
              <w:rStyle w:val="CodingLanguage"/>
            </w:rPr>
            <w:delText>admin</w:delText>
          </w:r>
          <w:r w:rsidRPr="008459CA" w:rsidDel="66C5CA6A">
            <w:delText>/</w:delText>
          </w:r>
          <w:r w:rsidRPr="008459CA" w:rsidDel="66C5CA6A">
            <w:rPr>
              <w:rStyle w:val="CodingLanguage"/>
            </w:rPr>
            <w:delText>admin</w:delText>
          </w:r>
          <w:r w:rsidRPr="008459CA" w:rsidDel="66C5CA6A">
            <w:delText>. When we log in</w:delText>
          </w:r>
          <w:r w:rsidDel="66C5CA6A">
            <w:delText>,</w:delText>
          </w:r>
          <w:r w:rsidRPr="008459CA" w:rsidDel="66C5CA6A">
            <w:delText xml:space="preserve"> we can pick up the Dashboard that was imported by the playbooks </w:delText>
          </w:r>
          <w:r w:rsidDel="66C5CA6A">
            <w:delText xml:space="preserve">(Click the Dashboard icon and select Docker Swarm Monitor) </w:delText>
          </w:r>
          <w:r w:rsidRPr="008459CA" w:rsidDel="66C5CA6A">
            <w:delText>and observe the ongoing monitoring</w:delText>
          </w:r>
          <w:r w:rsidDel="66C5CA6A">
            <w:delText xml:space="preserve">, as shown </w:delText>
          </w:r>
        </w:del>
      </w:ins>
      <w:del w:id="407" w:author="McGoldrick, Gabriel" w:date="2017-09-08T12:22:00Z">
        <w:r w:rsidR="008459CA" w:rsidRPr="008459CA" w:rsidDel="008C64E5">
          <w:delText xml:space="preserve">At this stage we can connect to the UCP nodes on port </w:delText>
        </w:r>
        <w:r w:rsidR="008459CA" w:rsidRPr="008459CA" w:rsidDel="008C64E5">
          <w:rPr>
            <w:rStyle w:val="CodingLanguage"/>
          </w:rPr>
          <w:delText>3000</w:delText>
        </w:r>
        <w:r w:rsidR="008459CA" w:rsidRPr="008459CA" w:rsidDel="008C64E5">
          <w:delText xml:space="preserve"> and we will see the Grafana dashboard. The username and password are defaulted to </w:delText>
        </w:r>
        <w:r w:rsidR="008459CA" w:rsidRPr="008459CA" w:rsidDel="008C64E5">
          <w:rPr>
            <w:rStyle w:val="CodingLanguage"/>
          </w:rPr>
          <w:delText>admin</w:delText>
        </w:r>
        <w:r w:rsidR="008459CA" w:rsidRPr="008459CA" w:rsidDel="008C64E5">
          <w:delText>/</w:delText>
        </w:r>
        <w:r w:rsidR="008459CA" w:rsidRPr="008459CA" w:rsidDel="008C64E5">
          <w:rPr>
            <w:rStyle w:val="CodingLanguage"/>
          </w:rPr>
          <w:delText>admin</w:delText>
        </w:r>
        <w:r w:rsidR="008459CA" w:rsidRPr="008459CA" w:rsidDel="008C64E5">
          <w:delText>. When we log in</w:delText>
        </w:r>
        <w:r w:rsidR="003407A5" w:rsidDel="008C64E5">
          <w:delText>,</w:delText>
        </w:r>
        <w:r w:rsidR="008459CA" w:rsidRPr="008459CA" w:rsidDel="008C64E5">
          <w:delText xml:space="preserve"> we can pick up the Dashboard that was imported by the playbooks and observe the ongoing monitoring</w:delText>
        </w:r>
        <w:r w:rsidR="003407A5" w:rsidDel="008C64E5">
          <w:delText xml:space="preserve">, as shown </w:delText>
        </w:r>
      </w:del>
      <w:del w:id="408" w:author="Moynihan, Nick" w:date="2017-09-19T03:13:00Z">
        <w:r w:rsidR="003407A5" w:rsidDel="66C5CA6A">
          <w:delText xml:space="preserve">in </w:delText>
        </w:r>
        <w:r w:rsidR="003407A5" w:rsidDel="66C5CA6A">
          <w:fldChar w:fldCharType="begin"/>
        </w:r>
        <w:r w:rsidR="003407A5" w:rsidDel="66C5CA6A">
          <w:delInstrText xml:space="preserve"> REF _Ref491200932 \h </w:delInstrText>
        </w:r>
        <w:r w:rsidR="003407A5" w:rsidDel="66C5CA6A">
          <w:fldChar w:fldCharType="separate"/>
        </w:r>
        <w:r w:rsidR="003407A5" w:rsidDel="66C5CA6A">
          <w:delText xml:space="preserve">Figure </w:delText>
        </w:r>
        <w:r w:rsidR="003407A5" w:rsidDel="66C5CA6A">
          <w:rPr>
            <w:noProof/>
          </w:rPr>
          <w:delText>19</w:delText>
        </w:r>
        <w:r w:rsidR="003407A5" w:rsidDel="66C5CA6A">
          <w:fldChar w:fldCharType="end"/>
        </w:r>
        <w:r w:rsidR="008459CA" w:rsidRPr="008459CA" w:rsidDel="66C5CA6A">
          <w:delText>.</w:delText>
        </w:r>
      </w:del>
    </w:p>
    <w:p w14:paraId="5B68CFFA" w14:textId="525F9F49" w:rsidR="00BF5A0D" w:rsidDel="66C5CA6A" w:rsidRDefault="00960E89" w:rsidP="00960E89">
      <w:pPr>
        <w:pStyle w:val="FigureAfterspace"/>
        <w:rPr>
          <w:del w:id="409" w:author="Moynihan, Nick" w:date="2017-09-19T03:13:00Z"/>
        </w:rPr>
      </w:pPr>
      <w:del w:id="410" w:author="Moynihan, Nick" w:date="2017-09-19T03:13:00Z">
        <w:r w:rsidDel="66C5CA6A">
          <w:rPr>
            <w:noProof/>
          </w:rPr>
          <w:lastRenderedPageBreak/>
          <w:drawing>
            <wp:inline distT="0" distB="0" distL="0" distR="0" wp14:anchorId="396E8DBC" wp14:editId="3003D790">
              <wp:extent cx="5557695" cy="4743081"/>
              <wp:effectExtent l="0" t="0" r="508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1867" cy="4746641"/>
                      </a:xfrm>
                      <a:prstGeom prst="rect">
                        <a:avLst/>
                      </a:prstGeom>
                    </pic:spPr>
                  </pic:pic>
                </a:graphicData>
              </a:graphic>
            </wp:inline>
          </w:drawing>
        </w:r>
      </w:del>
    </w:p>
    <w:p w14:paraId="32657434" w14:textId="471C9CC4" w:rsidR="003407A5" w:rsidDel="66C5CA6A" w:rsidRDefault="00960E89" w:rsidP="003407A5">
      <w:pPr>
        <w:pStyle w:val="MISCFigureCaptionHeader8pt"/>
        <w:rPr>
          <w:del w:id="411" w:author="Moynihan, Nick" w:date="2017-09-19T03:13:00Z"/>
        </w:rPr>
      </w:pPr>
      <w:bookmarkStart w:id="412" w:name="_Ref491200932"/>
      <w:del w:id="413" w:author="Moynihan, Nick" w:date="2017-09-19T03:13:00Z">
        <w:r w:rsidRPr="003407A5" w:rsidDel="66C5CA6A">
          <w:rPr>
            <w:rStyle w:val="MISCFigureCaptionHeaderBold8pt"/>
          </w:rPr>
          <w:delText xml:space="preserve">Figure </w:delText>
        </w:r>
        <w:r w:rsidRPr="003407A5" w:rsidDel="66C5CA6A">
          <w:rPr>
            <w:rStyle w:val="MISCFigureCaptionHeaderBold8pt"/>
          </w:rPr>
          <w:fldChar w:fldCharType="begin"/>
        </w:r>
        <w:r w:rsidRPr="003407A5" w:rsidDel="66C5CA6A">
          <w:rPr>
            <w:rStyle w:val="MISCFigureCaptionHeaderBold8pt"/>
          </w:rPr>
          <w:delInstrText xml:space="preserve"> SEQ Figure \* ARABIC </w:delInstrText>
        </w:r>
        <w:r w:rsidRPr="003407A5" w:rsidDel="66C5CA6A">
          <w:rPr>
            <w:rStyle w:val="MISCFigureCaptionHeaderBold8pt"/>
          </w:rPr>
          <w:fldChar w:fldCharType="separate"/>
        </w:r>
        <w:r w:rsidR="00D94F33" w:rsidDel="66C5CA6A">
          <w:rPr>
            <w:rStyle w:val="MISCFigureCaptionHeaderBold8pt"/>
            <w:noProof/>
          </w:rPr>
          <w:delText>19</w:delText>
        </w:r>
        <w:r w:rsidRPr="003407A5" w:rsidDel="66C5CA6A">
          <w:rPr>
            <w:rStyle w:val="MISCFigureCaptionHeaderBold8pt"/>
          </w:rPr>
          <w:fldChar w:fldCharType="end"/>
        </w:r>
        <w:bookmarkEnd w:id="412"/>
        <w:r w:rsidRPr="003407A5" w:rsidDel="66C5CA6A">
          <w:rPr>
            <w:rStyle w:val="MISCFigureCaptionHeaderBold8pt"/>
          </w:rPr>
          <w:delText>.</w:delText>
        </w:r>
        <w:r w:rsidDel="66C5CA6A">
          <w:delText xml:space="preserve"> Grafana UI</w:delText>
        </w:r>
      </w:del>
    </w:p>
    <w:p w14:paraId="3BB3BC33" w14:textId="141472EF" w:rsidR="008C64E5" w:rsidDel="66C5CA6A" w:rsidRDefault="0078183E" w:rsidP="0078183E">
      <w:pPr>
        <w:pStyle w:val="BodyTextMetricLight10pt"/>
        <w:rPr>
          <w:ins w:id="414" w:author="McGoldrick, Gabriel" w:date="2017-09-08T12:25:00Z"/>
          <w:del w:id="415" w:author="Moynihan, Nick" w:date="2017-09-19T03:13:00Z"/>
        </w:rPr>
      </w:pPr>
      <w:del w:id="416" w:author="McGoldrick, Gabriel" w:date="2017-09-08T12:23:00Z">
        <w:r w:rsidRPr="0078183E" w:rsidDel="008C64E5">
          <w:delText>For more information about the monitoring please refer to the monitoring section</w:delText>
        </w:r>
        <w:r w:rsidDel="008C64E5">
          <w:rPr>
            <w:rStyle w:val="CommentReference"/>
          </w:rPr>
          <w:commentReference w:id="417"/>
        </w:r>
        <w:r w:rsidRPr="0078183E" w:rsidDel="008C64E5">
          <w:delText>.</w:delText>
        </w:r>
      </w:del>
      <w:ins w:id="418" w:author="McGoldrick, Gabriel" w:date="2017-09-08T12:23:00Z">
        <w:del w:id="419" w:author="Moynihan, Nick" w:date="2017-09-19T03:13:00Z">
          <w:r w:rsidR="008C64E5" w:rsidRPr="09CD71F3" w:rsidDel="66C5CA6A">
            <w:delText>The deployed Grafana dashboard includes cluster-wide metrics, node-specific metrics, and container-specific metrics.  Monitored resources include disk I/O, memory, CPU utilization, network traffic, etc.  The dashboard also highlights any containers configured with memory limits and the current memory utilization rate based on those limits.  All of these metrics are provided via the node-exporter (responsible for OS and host metrics</w:delText>
          </w:r>
          <w:r w:rsidR="008C64E5" w:rsidRPr="2DC1EFF3" w:rsidDel="66C5CA6A">
            <w:delText>)</w:delText>
          </w:r>
          <w:r w:rsidR="008C64E5" w:rsidRPr="09CD71F3" w:rsidDel="66C5CA6A">
            <w:delText xml:space="preserve"> and cAdvisor</w:delText>
          </w:r>
          <w:r w:rsidR="008C64E5" w:rsidRPr="2DC1EFF3" w:rsidDel="66C5CA6A">
            <w:delText xml:space="preserve"> (</w:delText>
          </w:r>
          <w:r w:rsidR="008C64E5" w:rsidRPr="09CD71F3" w:rsidDel="66C5CA6A">
            <w:delText>responsible for container-specific metrics) instances running in the swarm.  For more information about these tools and the metrics they expose, see the documentation links in their respective GitHub repositories</w:delText>
          </w:r>
          <w:r w:rsidR="008C64E5" w:rsidRPr="2DC1EFF3" w:rsidDel="66C5CA6A">
            <w:delText xml:space="preserve">: </w:delText>
          </w:r>
          <w:r w:rsidR="008C64E5" w:rsidRPr="6AF67297" w:rsidDel="66C5CA6A">
            <w:delText>https://github.com/prometheus/node_exporter and https://github.com/google/cadvisor.</w:delText>
          </w:r>
        </w:del>
      </w:ins>
    </w:p>
    <w:p w14:paraId="7BB2C3F4" w14:textId="2E42FF5B" w:rsidR="008C64E5" w:rsidDel="5E426866" w:rsidRDefault="008C64E5" w:rsidP="0078183E">
      <w:pPr>
        <w:pStyle w:val="BodyTextMetricLight10pt"/>
        <w:rPr>
          <w:ins w:id="420" w:author="Moynihan, Nick" w:date="2017-09-19T03:14:00Z"/>
          <w:del w:id="421" w:author="Moynihan, Nick" w:date="2017-09-19T03:16:00Z"/>
        </w:rPr>
      </w:pPr>
      <w:ins w:id="422" w:author="McGoldrick, Gabriel" w:date="2017-09-08T12:25:00Z">
        <w:del w:id="423" w:author="Moynihan, Nick" w:date="2017-09-19T03:13:00Z">
          <w:r w:rsidDel="66C5CA6A">
            <w:delText>The provided dashboard is editable and extensible for those users who wish to add/remove panels or modify the underlying JSON code to change the look and behavior</w:delText>
          </w:r>
          <w:r w:rsidRPr="390B83F5" w:rsidDel="66C5CA6A">
            <w:delText xml:space="preserve">.  </w:delText>
          </w:r>
          <w:r w:rsidRPr="5AFD6BC3" w:rsidDel="66C5CA6A">
            <w:delText>Grafana offers many other sample d</w:delText>
          </w:r>
          <w:r w:rsidRPr="62EB440C" w:rsidDel="66C5CA6A">
            <w:delText xml:space="preserve">ashboards on their website </w:delText>
          </w:r>
          <w:r w:rsidRPr="390B83F5" w:rsidDel="66C5CA6A">
            <w:delText>(</w:delText>
          </w:r>
        </w:del>
        <w:del w:id="424" w:author="Moynihan, Nick" w:date="2017-09-19T03:16:00Z">
          <w:r w:rsidDel="5E426866">
            <w:fldChar w:fldCharType="begin"/>
          </w:r>
          <w:r w:rsidDel="5E426866">
            <w:delInstrText xml:space="preserve"> HYPERLINK "https://grafana.com/dashboards" </w:delInstrText>
          </w:r>
          <w:r w:rsidDel="5E426866">
            <w:fldChar w:fldCharType="separate"/>
          </w:r>
          <w:r w:rsidRPr="008C64E5" w:rsidDel="5E426866">
            <w:rPr>
              <w:rStyle w:val="Hyperlink"/>
            </w:rPr>
            <w:delText>https://grafana.com/dashboards</w:delText>
          </w:r>
          <w:r w:rsidDel="5E426866">
            <w:fldChar w:fldCharType="end"/>
          </w:r>
        </w:del>
        <w:del w:id="425" w:author="Moynihan, Nick" w:date="2017-09-19T03:13:00Z">
          <w:r w:rsidRPr="009F14B7" w:rsidDel="66C5CA6A">
            <w:delText xml:space="preserve">) </w:delText>
          </w:r>
          <w:r w:rsidRPr="62EB440C" w:rsidDel="66C5CA6A">
            <w:delText>that may be used in place of the provided dashboard</w:delText>
          </w:r>
        </w:del>
        <w:del w:id="426" w:author="Moynihan, Nick" w:date="2017-09-19T03:14:00Z">
          <w:r w:rsidRPr="009F14B7" w:rsidDel="3BA582EA">
            <w:delText>.</w:delText>
          </w:r>
        </w:del>
      </w:ins>
    </w:p>
    <w:p w14:paraId="2CDB8451" w14:textId="5624E85B" w:rsidR="42007F0F" w:rsidDel="7F7CDF6A" w:rsidRDefault="42007F0F">
      <w:pPr>
        <w:pStyle w:val="BodyTextMetricLight10pt"/>
        <w:rPr>
          <w:del w:id="427" w:author="Moynihan, Nick" w:date="2017-09-19T03:17:00Z"/>
          <w:rStyle w:val="Hyperlink"/>
          <w:rPrChange w:id="428" w:author="Moynihan, Nick" w:date="2017-09-19T03:14:00Z">
            <w:rPr>
              <w:del w:id="429" w:author="Moynihan, Nick" w:date="2017-09-19T03:17:00Z"/>
            </w:rPr>
          </w:rPrChange>
        </w:rPr>
        <w:pPrChange w:id="430" w:author="Moynihan, Nick" w:date="2017-09-19T03:14:00Z">
          <w:pPr/>
        </w:pPrChange>
      </w:pPr>
    </w:p>
    <w:p w14:paraId="5BE6E205" w14:textId="77777777" w:rsidR="003841FD" w:rsidRDefault="003841FD" w:rsidP="003841FD">
      <w:pPr>
        <w:pStyle w:val="Heading2"/>
      </w:pPr>
      <w:bookmarkStart w:id="431" w:name="_Toc498018551"/>
      <w:bookmarkStart w:id="432" w:name="_Toc500883913"/>
      <w:r>
        <w:t>Configure dummy VMs to backup Docker volumes</w:t>
      </w:r>
      <w:bookmarkEnd w:id="431"/>
      <w:bookmarkEnd w:id="432"/>
    </w:p>
    <w:p w14:paraId="360D651B" w14:textId="77777777" w:rsidR="005022BD" w:rsidRDefault="005022BD" w:rsidP="005022BD">
      <w:pPr>
        <w:pStyle w:val="BodyTextMetricLight10pt"/>
      </w:pPr>
      <w:bookmarkStart w:id="433" w:name="_Toc498018552"/>
      <w:commentRangeStart w:id="434"/>
      <w:r>
        <w:rPr>
          <w:rStyle w:val="CommentReference"/>
        </w:rPr>
        <w:commentReference w:id="435"/>
      </w:r>
      <w:commentRangeEnd w:id="434"/>
      <w:r>
        <w:rPr>
          <w:rStyle w:val="CommentReference"/>
        </w:rPr>
        <w:commentReference w:id="434"/>
      </w:r>
      <w:r>
        <w:t xml:space="preserve">The playbook </w:t>
      </w:r>
      <w:r w:rsidRPr="39D63850">
        <w:rPr>
          <w:rStyle w:val="CodingLanguage"/>
        </w:rPr>
        <w:t>playbooks/</w:t>
      </w:r>
      <w:proofErr w:type="spellStart"/>
      <w:r w:rsidRPr="39D63850">
        <w:rPr>
          <w:rStyle w:val="CodingLanguage"/>
        </w:rPr>
        <w:t>config_dummy_vms_for_docker_volumes_backup.yml</w:t>
      </w:r>
      <w:proofErr w:type="spellEnd"/>
      <w:r>
        <w:t xml:space="preserve"> ensures that you can backup Docker volumes that have been created using the vSphere plugin (vDVS) in SimpliVity. There is not a straight-forward way to do this, so you need to use a workaround. Since all Docker volumes are going to be stored in the </w:t>
      </w:r>
      <w:proofErr w:type="spellStart"/>
      <w:r w:rsidRPr="39D63850">
        <w:rPr>
          <w:rStyle w:val="CodingLanguage"/>
        </w:rPr>
        <w:t>dockvols</w:t>
      </w:r>
      <w:proofErr w:type="spellEnd"/>
      <w:r>
        <w:t xml:space="preserve"> folder in the datastore(s), you need to create a ‘dummy’ VM per </w:t>
      </w:r>
      <w:r>
        <w:lastRenderedPageBreak/>
        <w:t xml:space="preserve">datastore. The </w:t>
      </w:r>
      <w:proofErr w:type="spellStart"/>
      <w:r w:rsidRPr="39D63850">
        <w:rPr>
          <w:rStyle w:val="CodingLanguage"/>
        </w:rPr>
        <w:t>vmx</w:t>
      </w:r>
      <w:proofErr w:type="spellEnd"/>
      <w:r>
        <w:t xml:space="preserve">, </w:t>
      </w:r>
      <w:proofErr w:type="spellStart"/>
      <w:r w:rsidRPr="39D63850">
        <w:rPr>
          <w:rStyle w:val="CodingLanguage"/>
        </w:rPr>
        <w:t>vmsd</w:t>
      </w:r>
      <w:proofErr w:type="spellEnd"/>
      <w:r>
        <w:t xml:space="preserve"> and </w:t>
      </w:r>
      <w:proofErr w:type="spellStart"/>
      <w:r w:rsidRPr="39D63850">
        <w:rPr>
          <w:rStyle w:val="CodingLanguage"/>
        </w:rPr>
        <w:t>vmkd</w:t>
      </w:r>
      <w:proofErr w:type="spellEnd"/>
      <w:r>
        <w:t xml:space="preserve"> files from this VM will have to be inside the </w:t>
      </w:r>
      <w:proofErr w:type="spellStart"/>
      <w:r w:rsidRPr="39D63850">
        <w:rPr>
          <w:rStyle w:val="CodingLanguage"/>
        </w:rPr>
        <w:t>dockvols</w:t>
      </w:r>
      <w:proofErr w:type="spellEnd"/>
      <w:r>
        <w:t xml:space="preserve"> folder, so when these VMs are backed up, the volumes are backed up as well. Obviously these VMs don’t need to take any resources and you can keep them powered off.</w:t>
      </w:r>
    </w:p>
    <w:p w14:paraId="2FF0BA11" w14:textId="77777777" w:rsidR="003841FD" w:rsidRDefault="003841FD" w:rsidP="003841FD">
      <w:pPr>
        <w:pStyle w:val="Heading2"/>
      </w:pPr>
      <w:bookmarkStart w:id="436" w:name="_Toc500883914"/>
      <w:r>
        <w:t xml:space="preserve">Configure SimpliVity </w:t>
      </w:r>
      <w:commentRangeStart w:id="437"/>
      <w:commentRangeStart w:id="438"/>
      <w:r>
        <w:t>backups</w:t>
      </w:r>
      <w:commentRangeEnd w:id="437"/>
      <w:r>
        <w:rPr>
          <w:rStyle w:val="CommentReference"/>
        </w:rPr>
        <w:commentReference w:id="437"/>
      </w:r>
      <w:commentRangeEnd w:id="438"/>
      <w:r>
        <w:rPr>
          <w:rStyle w:val="CommentReference"/>
        </w:rPr>
        <w:commentReference w:id="438"/>
      </w:r>
      <w:bookmarkEnd w:id="433"/>
      <w:bookmarkEnd w:id="436"/>
    </w:p>
    <w:p w14:paraId="411EDDF1" w14:textId="77777777" w:rsidR="003841FD" w:rsidRDefault="003841FD" w:rsidP="003841FD">
      <w:pPr>
        <w:pStyle w:val="BodyTextMetricLight10pt"/>
        <w:rPr>
          <w:rStyle w:val="Hyperlink"/>
        </w:rPr>
      </w:pPr>
      <w:r>
        <w:t xml:space="preserve">The playbook </w:t>
      </w:r>
      <w:r w:rsidRPr="39D63850">
        <w:rPr>
          <w:rStyle w:val="CodingLanguage"/>
        </w:rPr>
        <w:t>playbooks/</w:t>
      </w:r>
      <w:commentRangeStart w:id="439"/>
      <w:commentRangeStart w:id="440"/>
      <w:proofErr w:type="spellStart"/>
      <w:r w:rsidRPr="39D63850">
        <w:rPr>
          <w:rStyle w:val="CodingLanguage"/>
        </w:rPr>
        <w:t>config_</w:t>
      </w:r>
      <w:r>
        <w:rPr>
          <w:rStyle w:val="CodingLanguage"/>
        </w:rPr>
        <w:t>simplivity_backups</w:t>
      </w:r>
      <w:r w:rsidRPr="39D63850">
        <w:rPr>
          <w:rStyle w:val="CodingLanguage"/>
        </w:rPr>
        <w:t>.yml</w:t>
      </w:r>
      <w:commentRangeEnd w:id="439"/>
      <w:proofErr w:type="spellEnd"/>
      <w:r>
        <w:rPr>
          <w:rStyle w:val="CommentReference"/>
        </w:rPr>
        <w:commentReference w:id="439"/>
      </w:r>
      <w:commentRangeEnd w:id="440"/>
      <w:r>
        <w:rPr>
          <w:rStyle w:val="CommentReference"/>
        </w:rPr>
        <w:commentReference w:id="440"/>
      </w:r>
      <w:r w:rsidRPr="39D63850">
        <w:rPr>
          <w:rStyle w:val="CodingLanguage"/>
        </w:rPr>
        <w:t xml:space="preserve"> </w:t>
      </w:r>
      <w:r>
        <w:t xml:space="preserve">configures the defined backup policies in the group variables file in SimpliVity and will include all Docker nodes plus the ‘dummy’ VMs created before, so the existing Docker volumes are also taken in account. The playbook will mainly use the SimpliVity REST API to perform these tasks. A reference to the REST API can be found here: </w:t>
      </w:r>
      <w:hyperlink r:id="rId53">
        <w:r w:rsidRPr="39D63850">
          <w:rPr>
            <w:rStyle w:val="Hyperlink"/>
          </w:rPr>
          <w:t>https://api.simplivity.com/rest-api_getting-started_overview/rest-api_getting-started_overview_rest-api-overview.html</w:t>
        </w:r>
      </w:hyperlink>
    </w:p>
    <w:p w14:paraId="6C54DB25" w14:textId="77777777" w:rsidR="000062C2" w:rsidRDefault="000062C2" w:rsidP="000062C2">
      <w:pPr>
        <w:pStyle w:val="MISCTableCaptionHeader8pt"/>
      </w:pPr>
    </w:p>
    <w:p w14:paraId="18D30A2A" w14:textId="77777777" w:rsidR="00535F0E" w:rsidRDefault="00535F0E">
      <w:pPr>
        <w:rPr>
          <w:rFonts w:ascii="MetricHPE" w:hAnsi="MetricHPE"/>
          <w:b/>
          <w:color w:val="000000"/>
          <w:sz w:val="28"/>
          <w:szCs w:val="34"/>
        </w:rPr>
      </w:pPr>
      <w:r>
        <w:br w:type="page"/>
      </w:r>
    </w:p>
    <w:p w14:paraId="53F7B696" w14:textId="05A151FD" w:rsidR="00BC6DA8" w:rsidRDefault="00BC6DA8" w:rsidP="00BC6DA8">
      <w:pPr>
        <w:pStyle w:val="Heading1"/>
      </w:pPr>
      <w:bookmarkStart w:id="441" w:name="_Toc500883915"/>
      <w:r w:rsidRPr="00BC6DA8">
        <w:lastRenderedPageBreak/>
        <w:t>Accessing the UCP UI</w:t>
      </w:r>
      <w:bookmarkEnd w:id="441"/>
    </w:p>
    <w:p w14:paraId="704DBE4E" w14:textId="77C74E98" w:rsidR="00BC6DA8" w:rsidRDefault="00BC6DA8" w:rsidP="00BC6DA8">
      <w:pPr>
        <w:pStyle w:val="BodyTextMetricLight10pt"/>
      </w:pPr>
      <w:r w:rsidRPr="00BC6DA8">
        <w:t>Once the playbooks have run and completed successfully, the Docker UCP UI should be available by browsing to the UCP load balancer or any of the nodes via HTTPS. The authentication screen will appear</w:t>
      </w:r>
      <w:r>
        <w:t xml:space="preserve"> as shown in </w:t>
      </w:r>
      <w:r w:rsidRPr="005022BD">
        <w:fldChar w:fldCharType="begin"/>
      </w:r>
      <w:r w:rsidRPr="005022BD">
        <w:instrText xml:space="preserve"> REF _Ref491205148 \h </w:instrText>
      </w:r>
      <w:r w:rsidR="005022BD">
        <w:instrText xml:space="preserve"> \* MERGEFORMAT </w:instrText>
      </w:r>
      <w:r w:rsidRPr="005022BD">
        <w:fldChar w:fldCharType="separate"/>
      </w:r>
      <w:r w:rsidR="00653064" w:rsidRPr="00653064">
        <w:t>Figure 20</w:t>
      </w:r>
      <w:r w:rsidRPr="005022BD">
        <w:fldChar w:fldCharType="end"/>
      </w:r>
      <w:r w:rsidRPr="005022BD">
        <w:t>:</w:t>
      </w:r>
    </w:p>
    <w:p w14:paraId="1D18E694" w14:textId="362EFA1A" w:rsidR="00BC6DA8" w:rsidRDefault="00BC6DA8" w:rsidP="00BC6DA8">
      <w:pPr>
        <w:pStyle w:val="FigureAfterspace"/>
      </w:pPr>
      <w:r>
        <w:rPr>
          <w:noProof/>
        </w:rPr>
        <w:drawing>
          <wp:inline distT="0" distB="0" distL="0" distR="0" wp14:anchorId="433D7C01" wp14:editId="530FE9D2">
            <wp:extent cx="5388933" cy="2931979"/>
            <wp:effectExtent l="19050" t="19050" r="2159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97640" cy="2936716"/>
                    </a:xfrm>
                    <a:prstGeom prst="rect">
                      <a:avLst/>
                    </a:prstGeom>
                    <a:ln w="12700">
                      <a:solidFill>
                        <a:schemeClr val="accent1"/>
                      </a:solidFill>
                    </a:ln>
                  </pic:spPr>
                </pic:pic>
              </a:graphicData>
            </a:graphic>
          </wp:inline>
        </w:drawing>
      </w:r>
    </w:p>
    <w:p w14:paraId="687F7D59" w14:textId="2630652A" w:rsidR="00BC6DA8" w:rsidRDefault="00BC6DA8" w:rsidP="00BC6DA8">
      <w:pPr>
        <w:pStyle w:val="MISCFigureCaptionHeader8pt"/>
      </w:pPr>
      <w:bookmarkStart w:id="442" w:name="_Ref491205148"/>
      <w:r w:rsidRPr="00BC6DA8">
        <w:rPr>
          <w:rStyle w:val="MISCFigureCaptionHeaderBold8pt"/>
        </w:rPr>
        <w:t xml:space="preserve">Figure </w:t>
      </w:r>
      <w:r w:rsidRPr="2F38FAA4">
        <w:fldChar w:fldCharType="begin"/>
      </w:r>
      <w:r w:rsidRPr="00BC6DA8">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20</w:t>
      </w:r>
      <w:r w:rsidRPr="2F38FAA4">
        <w:fldChar w:fldCharType="end"/>
      </w:r>
      <w:bookmarkEnd w:id="442"/>
      <w:r w:rsidRPr="00BC6DA8">
        <w:rPr>
          <w:rStyle w:val="MISCFigureCaptionHeaderBold8pt"/>
        </w:rPr>
        <w:t>.</w:t>
      </w:r>
      <w:r>
        <w:t xml:space="preserve"> UCP authentication screen</w:t>
      </w:r>
    </w:p>
    <w:p w14:paraId="497FDCEC" w14:textId="79DB40D3" w:rsidR="00BC6DA8" w:rsidRPr="005022BD" w:rsidRDefault="00BC6DA8" w:rsidP="00BC6DA8">
      <w:pPr>
        <w:pStyle w:val="BodyTextMetricLight10pt"/>
      </w:pPr>
      <w:r w:rsidRPr="00BC6DA8">
        <w:t xml:space="preserve">Enter your credentials and </w:t>
      </w:r>
      <w:r>
        <w:t xml:space="preserve">the dashboard will be displayed as shown in </w:t>
      </w:r>
      <w:r w:rsidRPr="005022BD">
        <w:fldChar w:fldCharType="begin"/>
      </w:r>
      <w:r w:rsidRPr="005022BD">
        <w:instrText xml:space="preserve"> REF _Ref491205269 \h </w:instrText>
      </w:r>
      <w:r w:rsidR="005022BD">
        <w:instrText xml:space="preserve"> \* MERGEFORMAT </w:instrText>
      </w:r>
      <w:r w:rsidRPr="005022BD">
        <w:fldChar w:fldCharType="separate"/>
      </w:r>
      <w:r w:rsidR="00653064" w:rsidRPr="00653064">
        <w:t>Figure 21</w:t>
      </w:r>
      <w:r w:rsidRPr="005022BD">
        <w:fldChar w:fldCharType="end"/>
      </w:r>
      <w:r w:rsidRPr="005022BD">
        <w:t>:</w:t>
      </w:r>
    </w:p>
    <w:p w14:paraId="2305C1F9" w14:textId="69FEFBF0" w:rsidR="00BC6DA8" w:rsidRDefault="00BC6DA8" w:rsidP="00BC6DA8">
      <w:pPr>
        <w:pStyle w:val="FigureAfterspace"/>
      </w:pPr>
      <w:r>
        <w:rPr>
          <w:noProof/>
        </w:rPr>
        <w:drawing>
          <wp:inline distT="0" distB="0" distL="0" distR="0" wp14:anchorId="7614045F" wp14:editId="4FC0991B">
            <wp:extent cx="5241596" cy="2271925"/>
            <wp:effectExtent l="19050" t="19050" r="16510" b="1460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241596" cy="2271925"/>
                    </a:xfrm>
                    <a:prstGeom prst="rect">
                      <a:avLst/>
                    </a:prstGeom>
                    <a:ln w="12700">
                      <a:solidFill>
                        <a:schemeClr val="accent1"/>
                      </a:solidFill>
                    </a:ln>
                  </pic:spPr>
                </pic:pic>
              </a:graphicData>
            </a:graphic>
          </wp:inline>
        </w:drawing>
      </w:r>
    </w:p>
    <w:p w14:paraId="0E2BF8A1" w14:textId="6885DB1E" w:rsidR="00BC6DA8" w:rsidRDefault="00BC6DA8" w:rsidP="00BC6DA8">
      <w:pPr>
        <w:pStyle w:val="MISCFigureCaptionHeader8pt"/>
      </w:pPr>
      <w:bookmarkStart w:id="443" w:name="_Ref491205269"/>
      <w:r w:rsidRPr="00BC6DA8">
        <w:rPr>
          <w:rStyle w:val="MISCFigureCaptionHeaderBold8pt"/>
        </w:rPr>
        <w:t xml:space="preserve">Figure </w:t>
      </w:r>
      <w:r w:rsidRPr="2F38FAA4">
        <w:fldChar w:fldCharType="begin"/>
      </w:r>
      <w:r w:rsidRPr="00BC6DA8">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21</w:t>
      </w:r>
      <w:r w:rsidRPr="2F38FAA4">
        <w:fldChar w:fldCharType="end"/>
      </w:r>
      <w:bookmarkEnd w:id="443"/>
      <w:r w:rsidRPr="00BC6DA8">
        <w:rPr>
          <w:rStyle w:val="MISCFigureCaptionHeaderBold8pt"/>
        </w:rPr>
        <w:t>.</w:t>
      </w:r>
      <w:r>
        <w:t xml:space="preserve"> UCP dashboard</w:t>
      </w:r>
    </w:p>
    <w:p w14:paraId="0551341F" w14:textId="4D398583" w:rsidR="00BC6DA8" w:rsidRDefault="00BC6DA8" w:rsidP="00BC6DA8">
      <w:pPr>
        <w:pStyle w:val="BodyTextMetricLight10pt"/>
      </w:pPr>
      <w:r w:rsidRPr="00BC6DA8">
        <w:t xml:space="preserve">You should see all the nodes information in your Docker environment by clicking on </w:t>
      </w:r>
      <w:r>
        <w:rPr>
          <w:rStyle w:val="CodingLanguage"/>
        </w:rPr>
        <w:t>Nodes</w:t>
      </w:r>
      <w:r>
        <w:t xml:space="preserve">, as shown in </w:t>
      </w:r>
      <w:r w:rsidRPr="005022BD">
        <w:fldChar w:fldCharType="begin"/>
      </w:r>
      <w:r w:rsidRPr="005022BD">
        <w:instrText xml:space="preserve"> REF _Ref491205419 \h </w:instrText>
      </w:r>
      <w:r w:rsidR="005022BD">
        <w:instrText xml:space="preserve"> \* MERGEFORMAT </w:instrText>
      </w:r>
      <w:r w:rsidRPr="005022BD">
        <w:fldChar w:fldCharType="separate"/>
      </w:r>
      <w:r w:rsidR="00653064" w:rsidRPr="00653064">
        <w:t>Figure 22</w:t>
      </w:r>
      <w:r w:rsidRPr="005022BD">
        <w:fldChar w:fldCharType="end"/>
      </w:r>
      <w:r w:rsidRPr="005022BD">
        <w:t>:</w:t>
      </w:r>
    </w:p>
    <w:p w14:paraId="7B283812" w14:textId="468EF1DD" w:rsidR="00BC6DA8" w:rsidRDefault="00BC6DA8" w:rsidP="00BC6DA8">
      <w:pPr>
        <w:pStyle w:val="FigureAfterspace"/>
      </w:pPr>
      <w:r>
        <w:rPr>
          <w:noProof/>
        </w:rPr>
        <w:lastRenderedPageBreak/>
        <w:drawing>
          <wp:inline distT="0" distB="0" distL="0" distR="0" wp14:anchorId="74E17B15" wp14:editId="2E697A2A">
            <wp:extent cx="5224868" cy="2675945"/>
            <wp:effectExtent l="19050" t="19050" r="1397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24868" cy="2675945"/>
                    </a:xfrm>
                    <a:prstGeom prst="rect">
                      <a:avLst/>
                    </a:prstGeom>
                    <a:ln w="12700">
                      <a:solidFill>
                        <a:schemeClr val="accent1"/>
                      </a:solidFill>
                    </a:ln>
                  </pic:spPr>
                </pic:pic>
              </a:graphicData>
            </a:graphic>
          </wp:inline>
        </w:drawing>
      </w:r>
    </w:p>
    <w:p w14:paraId="19DC76F4" w14:textId="3A253545" w:rsidR="00BC6DA8" w:rsidRDefault="00BC6DA8" w:rsidP="00BC6DA8">
      <w:pPr>
        <w:pStyle w:val="MISCFigureCaptionHeader8pt"/>
      </w:pPr>
      <w:bookmarkStart w:id="444" w:name="_Ref491205419"/>
      <w:r w:rsidRPr="00BC6DA8">
        <w:rPr>
          <w:rStyle w:val="MISCFigureCaptionHeaderBold8pt"/>
        </w:rPr>
        <w:t xml:space="preserve">Figure </w:t>
      </w:r>
      <w:r w:rsidRPr="2F38FAA4">
        <w:fldChar w:fldCharType="begin"/>
      </w:r>
      <w:r w:rsidRPr="00BC6DA8">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22</w:t>
      </w:r>
      <w:r w:rsidRPr="2F38FAA4">
        <w:fldChar w:fldCharType="end"/>
      </w:r>
      <w:bookmarkEnd w:id="444"/>
      <w:r w:rsidRPr="00BC6DA8">
        <w:rPr>
          <w:rStyle w:val="MISCFigureCaptionHeaderBold8pt"/>
        </w:rPr>
        <w:t>.</w:t>
      </w:r>
      <w:r>
        <w:t xml:space="preserve"> Nodes information</w:t>
      </w:r>
    </w:p>
    <w:p w14:paraId="258EBCF8" w14:textId="78FE9ECB" w:rsidR="00BC6DA8" w:rsidRDefault="00535F0E" w:rsidP="00BC6DA8">
      <w:pPr>
        <w:pStyle w:val="BodyTextMetricLight10pt"/>
      </w:pPr>
      <w:r>
        <w:t xml:space="preserve">Click on </w:t>
      </w:r>
      <w:r w:rsidRPr="00535F0E">
        <w:rPr>
          <w:rStyle w:val="CodingLanguage"/>
        </w:rPr>
        <w:t>Services</w:t>
      </w:r>
      <w:r>
        <w:t xml:space="preserve"> to</w:t>
      </w:r>
      <w:r w:rsidRPr="00535F0E">
        <w:t xml:space="preserve"> see the monitoring services that were installed</w:t>
      </w:r>
      <w:r>
        <w:t xml:space="preserve"> during the playbooks execution, as shown in </w:t>
      </w:r>
      <w:r w:rsidRPr="005022BD">
        <w:fldChar w:fldCharType="begin"/>
      </w:r>
      <w:r w:rsidRPr="005022BD">
        <w:instrText xml:space="preserve"> REF _Ref491205580 \h </w:instrText>
      </w:r>
      <w:r w:rsidR="005022BD">
        <w:instrText xml:space="preserve"> \* MERGEFORMAT </w:instrText>
      </w:r>
      <w:r w:rsidRPr="005022BD">
        <w:fldChar w:fldCharType="separate"/>
      </w:r>
      <w:r w:rsidR="00653064" w:rsidRPr="00653064">
        <w:t>Figure 23</w:t>
      </w:r>
      <w:r w:rsidRPr="005022BD">
        <w:fldChar w:fldCharType="end"/>
      </w:r>
      <w:r w:rsidRPr="005022BD">
        <w:t>:</w:t>
      </w:r>
    </w:p>
    <w:p w14:paraId="5690E03B" w14:textId="5BCDC855" w:rsidR="00535F0E" w:rsidRDefault="00535F0E" w:rsidP="00535F0E">
      <w:pPr>
        <w:pStyle w:val="FigureAfterspace"/>
      </w:pPr>
      <w:r w:rsidRPr="00535F0E">
        <w:rPr>
          <w:noProof/>
        </w:rPr>
        <w:drawing>
          <wp:inline distT="0" distB="0" distL="0" distR="0" wp14:anchorId="008B4624" wp14:editId="21BAA975">
            <wp:extent cx="5166599" cy="2114370"/>
            <wp:effectExtent l="19050" t="19050" r="15240" b="196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166599" cy="2114370"/>
                    </a:xfrm>
                    <a:prstGeom prst="rect">
                      <a:avLst/>
                    </a:prstGeom>
                    <a:ln w="12700">
                      <a:solidFill>
                        <a:schemeClr val="accent1"/>
                      </a:solidFill>
                    </a:ln>
                  </pic:spPr>
                </pic:pic>
              </a:graphicData>
            </a:graphic>
          </wp:inline>
        </w:drawing>
      </w:r>
    </w:p>
    <w:p w14:paraId="7C960E96" w14:textId="6D5AC57A" w:rsidR="00535F0E" w:rsidRDefault="00535F0E" w:rsidP="00535F0E">
      <w:pPr>
        <w:pStyle w:val="MISCFigureCaptionHeader8pt"/>
      </w:pPr>
      <w:bookmarkStart w:id="445" w:name="_Ref491205580"/>
      <w:r w:rsidRPr="00535F0E">
        <w:rPr>
          <w:rStyle w:val="MISCFigureCaptionHeaderBold8pt"/>
        </w:rPr>
        <w:t xml:space="preserve">Figure </w:t>
      </w:r>
      <w:r w:rsidRPr="2F38FAA4">
        <w:fldChar w:fldCharType="begin"/>
      </w:r>
      <w:r w:rsidRPr="00535F0E">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23</w:t>
      </w:r>
      <w:r w:rsidRPr="2F38FAA4">
        <w:fldChar w:fldCharType="end"/>
      </w:r>
      <w:bookmarkEnd w:id="445"/>
      <w:r w:rsidRPr="00535F0E">
        <w:rPr>
          <w:rStyle w:val="MISCFigureCaptionHeaderBold8pt"/>
        </w:rPr>
        <w:t>.</w:t>
      </w:r>
      <w:r>
        <w:t xml:space="preserve"> Services information</w:t>
      </w:r>
    </w:p>
    <w:p w14:paraId="7339AA06" w14:textId="77777777" w:rsidR="00535F0E" w:rsidRDefault="00535F0E" w:rsidP="00535F0E">
      <w:pPr>
        <w:pStyle w:val="MISCFigureCaptionHeader8pt"/>
      </w:pPr>
    </w:p>
    <w:p w14:paraId="52B1AF5D" w14:textId="6FA8DBEE" w:rsidR="00535F0E" w:rsidRDefault="00535F0E" w:rsidP="00535F0E">
      <w:pPr>
        <w:pStyle w:val="Heading1"/>
      </w:pPr>
      <w:bookmarkStart w:id="446" w:name="_Toc500883916"/>
      <w:r w:rsidRPr="00535F0E">
        <w:t>Accessing the DTR UI</w:t>
      </w:r>
      <w:bookmarkEnd w:id="446"/>
    </w:p>
    <w:p w14:paraId="1C7D9707" w14:textId="6A3ABE37" w:rsidR="00535F0E" w:rsidRDefault="00535F0E" w:rsidP="00535F0E">
      <w:pPr>
        <w:pStyle w:val="BodyTextMetricLight10pt"/>
      </w:pPr>
      <w:r w:rsidRPr="00535F0E">
        <w:t>The Docker DTR UI should be available by browsing to the DTR load balancer or any of the nodes via HTTPS. The authentication screen will appear</w:t>
      </w:r>
      <w:r>
        <w:t xml:space="preserve"> as shown in </w:t>
      </w:r>
      <w:r w:rsidRPr="005022BD">
        <w:fldChar w:fldCharType="begin"/>
      </w:r>
      <w:r w:rsidRPr="005022BD">
        <w:instrText xml:space="preserve"> REF _Ref491205747 \h </w:instrText>
      </w:r>
      <w:r w:rsidR="005022BD">
        <w:instrText xml:space="preserve"> \* MERGEFORMAT </w:instrText>
      </w:r>
      <w:r w:rsidRPr="005022BD">
        <w:fldChar w:fldCharType="separate"/>
      </w:r>
      <w:r w:rsidR="00653064" w:rsidRPr="00653064">
        <w:t>Figure 24</w:t>
      </w:r>
      <w:r w:rsidRPr="005022BD">
        <w:fldChar w:fldCharType="end"/>
      </w:r>
      <w:r w:rsidRPr="005022BD">
        <w:t>:</w:t>
      </w:r>
    </w:p>
    <w:p w14:paraId="248C2562" w14:textId="7276AA6A" w:rsidR="00535F0E" w:rsidRDefault="00535F0E" w:rsidP="00535F0E">
      <w:pPr>
        <w:pStyle w:val="FigureAfterspace"/>
      </w:pPr>
      <w:r>
        <w:rPr>
          <w:noProof/>
        </w:rPr>
        <w:lastRenderedPageBreak/>
        <w:drawing>
          <wp:inline distT="0" distB="0" distL="0" distR="0" wp14:anchorId="4D74A4EF" wp14:editId="671C7722">
            <wp:extent cx="4756489" cy="3285941"/>
            <wp:effectExtent l="19050" t="19050" r="25400" b="1016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3968" cy="3339466"/>
                    </a:xfrm>
                    <a:prstGeom prst="rect">
                      <a:avLst/>
                    </a:prstGeom>
                    <a:ln w="12700">
                      <a:solidFill>
                        <a:schemeClr val="accent1"/>
                      </a:solidFill>
                    </a:ln>
                  </pic:spPr>
                </pic:pic>
              </a:graphicData>
            </a:graphic>
          </wp:inline>
        </w:drawing>
      </w:r>
    </w:p>
    <w:p w14:paraId="3626BDC5" w14:textId="32EA2C02" w:rsidR="00535F0E" w:rsidRDefault="00535F0E" w:rsidP="00535F0E">
      <w:pPr>
        <w:pStyle w:val="MISCFigureCaptionHeader8pt"/>
      </w:pPr>
      <w:bookmarkStart w:id="447" w:name="_Ref491205747"/>
      <w:r w:rsidRPr="00535F0E">
        <w:rPr>
          <w:rStyle w:val="MISCFigureCaptionHeaderBold8pt"/>
        </w:rPr>
        <w:t xml:space="preserve">Figure </w:t>
      </w:r>
      <w:r w:rsidRPr="2F38FAA4">
        <w:fldChar w:fldCharType="begin"/>
      </w:r>
      <w:r w:rsidRPr="00535F0E">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24</w:t>
      </w:r>
      <w:r w:rsidRPr="2F38FAA4">
        <w:fldChar w:fldCharType="end"/>
      </w:r>
      <w:bookmarkEnd w:id="447"/>
      <w:r w:rsidRPr="00535F0E">
        <w:rPr>
          <w:rStyle w:val="MISCFigureCaptionHeaderBold8pt"/>
        </w:rPr>
        <w:t>.</w:t>
      </w:r>
      <w:r>
        <w:t xml:space="preserve"> DTR authentication screen</w:t>
      </w:r>
    </w:p>
    <w:p w14:paraId="7ED2BF62" w14:textId="4665D92B" w:rsidR="00FB1484" w:rsidRDefault="00FB1484" w:rsidP="00FB1484">
      <w:pPr>
        <w:pStyle w:val="BodyTextMetricLight10pt"/>
      </w:pPr>
      <w:r w:rsidRPr="00FB1484">
        <w:t>Enter your UCP credentials and you should see the empty list of repositories</w:t>
      </w:r>
      <w:r>
        <w:t xml:space="preserve"> as shown in </w:t>
      </w:r>
      <w:r w:rsidR="00D94F33" w:rsidRPr="005022BD">
        <w:fldChar w:fldCharType="begin"/>
      </w:r>
      <w:r w:rsidR="00D94F33" w:rsidRPr="005022BD">
        <w:instrText xml:space="preserve"> REF _Ref491206114 \h </w:instrText>
      </w:r>
      <w:r w:rsidR="005022BD">
        <w:instrText xml:space="preserve"> \* MERGEFORMAT </w:instrText>
      </w:r>
      <w:r w:rsidR="00D94F33" w:rsidRPr="005022BD">
        <w:fldChar w:fldCharType="separate"/>
      </w:r>
      <w:r w:rsidR="00653064" w:rsidRPr="00653064">
        <w:t>Figure 25</w:t>
      </w:r>
      <w:r w:rsidR="00D94F33" w:rsidRPr="005022BD">
        <w:fldChar w:fldCharType="end"/>
      </w:r>
      <w:r w:rsidRPr="005022BD">
        <w:t>:</w:t>
      </w:r>
    </w:p>
    <w:p w14:paraId="7C753DE9" w14:textId="77777777" w:rsidR="00FB1484" w:rsidRDefault="00FB1484" w:rsidP="00FB1484">
      <w:pPr>
        <w:pStyle w:val="FigureAfterspace"/>
      </w:pPr>
      <w:r>
        <w:rPr>
          <w:noProof/>
        </w:rPr>
        <w:drawing>
          <wp:inline distT="0" distB="0" distL="0" distR="0" wp14:anchorId="1AD97D40" wp14:editId="189D2CFF">
            <wp:extent cx="5028566" cy="2772697"/>
            <wp:effectExtent l="19050" t="19050" r="19685" b="279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8549" cy="2794743"/>
                    </a:xfrm>
                    <a:prstGeom prst="rect">
                      <a:avLst/>
                    </a:prstGeom>
                    <a:ln w="12700">
                      <a:solidFill>
                        <a:schemeClr val="accent1"/>
                      </a:solidFill>
                    </a:ln>
                  </pic:spPr>
                </pic:pic>
              </a:graphicData>
            </a:graphic>
          </wp:inline>
        </w:drawing>
      </w:r>
    </w:p>
    <w:p w14:paraId="17E6580B" w14:textId="59A47A12" w:rsidR="00D94F33" w:rsidRDefault="00D94F33" w:rsidP="00D94F33">
      <w:pPr>
        <w:pStyle w:val="MISCFigureCaptionHeader8pt"/>
      </w:pPr>
      <w:bookmarkStart w:id="448" w:name="_Ref491206114"/>
      <w:r w:rsidRPr="00D94F33">
        <w:rPr>
          <w:rStyle w:val="MISCFigureCaptionHeaderBold8pt"/>
        </w:rPr>
        <w:t xml:space="preserve">Figure </w:t>
      </w:r>
      <w:r w:rsidRPr="2F38FAA4">
        <w:fldChar w:fldCharType="begin"/>
      </w:r>
      <w:r w:rsidRPr="00D94F33">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25</w:t>
      </w:r>
      <w:r w:rsidRPr="2F38FAA4">
        <w:fldChar w:fldCharType="end"/>
      </w:r>
      <w:bookmarkEnd w:id="448"/>
      <w:r w:rsidRPr="00D94F33">
        <w:rPr>
          <w:rStyle w:val="MISCFigureCaptionHeaderBold8pt"/>
        </w:rPr>
        <w:t>.</w:t>
      </w:r>
      <w:r>
        <w:t xml:space="preserve"> DTR repositories</w:t>
      </w:r>
    </w:p>
    <w:p w14:paraId="05F192D5" w14:textId="22C18586" w:rsidR="00D94F33" w:rsidRDefault="00D94F33" w:rsidP="00D94F33">
      <w:pPr>
        <w:pStyle w:val="BodyTextMetricLight10pt"/>
      </w:pPr>
      <w:r w:rsidRPr="00D94F33">
        <w:t xml:space="preserve">If you navigate to Settings </w:t>
      </w:r>
      <w:r w:rsidR="0080294A" w:rsidRPr="009A0BA0">
        <w:sym w:font="Wingdings" w:char="F0E0"/>
      </w:r>
      <w:r w:rsidRPr="00D94F33">
        <w:t xml:space="preserve"> Security, you should see the Image Scanning feature already enabled </w:t>
      </w:r>
      <w:r>
        <w:t xml:space="preserve">as shown in </w:t>
      </w:r>
      <w:r w:rsidRPr="005022BD">
        <w:fldChar w:fldCharType="begin"/>
      </w:r>
      <w:r w:rsidRPr="005022BD">
        <w:instrText xml:space="preserve"> REF _Ref491206298 \h </w:instrText>
      </w:r>
      <w:r w:rsidR="005022BD">
        <w:instrText xml:space="preserve"> \* MERGEFORMAT </w:instrText>
      </w:r>
      <w:r w:rsidRPr="005022BD">
        <w:fldChar w:fldCharType="separate"/>
      </w:r>
      <w:r w:rsidR="00653064" w:rsidRPr="00653064">
        <w:t>Figure 26</w:t>
      </w:r>
      <w:r w:rsidRPr="005022BD">
        <w:fldChar w:fldCharType="end"/>
      </w:r>
      <w:r w:rsidRPr="005022BD">
        <w:t>.</w:t>
      </w:r>
      <w:r>
        <w:t xml:space="preserve"> (N</w:t>
      </w:r>
      <w:r w:rsidRPr="00D94F33">
        <w:t xml:space="preserve">ote that you need an </w:t>
      </w:r>
      <w:proofErr w:type="gramStart"/>
      <w:r w:rsidRPr="00D94F33">
        <w:t>Advanced</w:t>
      </w:r>
      <w:proofErr w:type="gramEnd"/>
      <w:r w:rsidRPr="00D94F33">
        <w:t xml:space="preserve"> license to have access to this feature).</w:t>
      </w:r>
    </w:p>
    <w:p w14:paraId="70729529" w14:textId="76D1420C" w:rsidR="00D94F33" w:rsidRDefault="00D94F33" w:rsidP="00D94F33">
      <w:pPr>
        <w:pStyle w:val="FigureAfterspace"/>
      </w:pPr>
      <w:r>
        <w:rPr>
          <w:noProof/>
        </w:rPr>
        <w:lastRenderedPageBreak/>
        <w:drawing>
          <wp:inline distT="0" distB="0" distL="0" distR="0" wp14:anchorId="54DFC5D0" wp14:editId="19960ED6">
            <wp:extent cx="4722636" cy="2619314"/>
            <wp:effectExtent l="19050" t="19050" r="20955"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26255" cy="2621321"/>
                    </a:xfrm>
                    <a:prstGeom prst="rect">
                      <a:avLst/>
                    </a:prstGeom>
                    <a:ln w="12700">
                      <a:solidFill>
                        <a:schemeClr val="accent1"/>
                      </a:solidFill>
                    </a:ln>
                  </pic:spPr>
                </pic:pic>
              </a:graphicData>
            </a:graphic>
          </wp:inline>
        </w:drawing>
      </w:r>
    </w:p>
    <w:p w14:paraId="2247427C" w14:textId="3CA3AA6E" w:rsidR="00D94F33" w:rsidRDefault="00D94F33" w:rsidP="00D94F33">
      <w:pPr>
        <w:pStyle w:val="MISCFigureCaptionHeader8pt"/>
      </w:pPr>
      <w:bookmarkStart w:id="449" w:name="_Ref491206298"/>
      <w:r w:rsidRPr="00D94F33">
        <w:rPr>
          <w:rStyle w:val="MISCFigureCaptionHeaderBold8pt"/>
        </w:rPr>
        <w:t xml:space="preserve">Figure </w:t>
      </w:r>
      <w:r w:rsidRPr="2F38FAA4">
        <w:fldChar w:fldCharType="begin"/>
      </w:r>
      <w:r w:rsidRPr="00D94F33">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26</w:t>
      </w:r>
      <w:r w:rsidRPr="2F38FAA4">
        <w:fldChar w:fldCharType="end"/>
      </w:r>
      <w:bookmarkEnd w:id="449"/>
      <w:r w:rsidRPr="00D94F33">
        <w:rPr>
          <w:rStyle w:val="MISCFigureCaptionHeaderBold8pt"/>
        </w:rPr>
        <w:t>.</w:t>
      </w:r>
      <w:r>
        <w:t xml:space="preserve"> Image scanning in DTR</w:t>
      </w:r>
    </w:p>
    <w:p w14:paraId="108FFE5A" w14:textId="466B9958" w:rsidR="005022BD" w:rsidRDefault="005022BD" w:rsidP="005022BD">
      <w:pPr>
        <w:pStyle w:val="BodyTextMetricLight10pt"/>
      </w:pPr>
      <w:r w:rsidRPr="00D94F33">
        <w:t xml:space="preserve">If you navigate to Settings </w:t>
      </w:r>
      <w:r w:rsidR="0080294A" w:rsidRPr="009A0BA0">
        <w:sym w:font="Wingdings" w:char="F0E0"/>
      </w:r>
      <w:r w:rsidRPr="00D94F33">
        <w:t xml:space="preserve"> </w:t>
      </w:r>
      <w:r>
        <w:t>Storage</w:t>
      </w:r>
      <w:r w:rsidRPr="00D94F33">
        <w:t xml:space="preserve">, you should </w:t>
      </w:r>
      <w:r>
        <w:t xml:space="preserve">see that DTR is configured to use shared NFS storage as shown in </w:t>
      </w:r>
      <w:r w:rsidRPr="005022BD">
        <w:fldChar w:fldCharType="begin"/>
      </w:r>
      <w:r w:rsidRPr="005022BD">
        <w:instrText xml:space="preserve"> REF _Ref498338197 \h </w:instrText>
      </w:r>
      <w:r>
        <w:instrText xml:space="preserve"> \* MERGEFORMAT </w:instrText>
      </w:r>
      <w:r w:rsidRPr="005022BD">
        <w:fldChar w:fldCharType="separate"/>
      </w:r>
      <w:r w:rsidR="00653064" w:rsidRPr="00653064">
        <w:t>Figure 27</w:t>
      </w:r>
      <w:r w:rsidRPr="005022BD">
        <w:fldChar w:fldCharType="end"/>
      </w:r>
      <w:r w:rsidRPr="005022BD">
        <w:t>:</w:t>
      </w:r>
    </w:p>
    <w:p w14:paraId="4D71E15A" w14:textId="7949A4F6" w:rsidR="005022BD" w:rsidRDefault="005022BD" w:rsidP="005022BD">
      <w:pPr>
        <w:pStyle w:val="FigureAfterspace"/>
      </w:pPr>
      <w:r>
        <w:rPr>
          <w:noProof/>
        </w:rPr>
        <w:drawing>
          <wp:inline distT="0" distB="0" distL="0" distR="0" wp14:anchorId="6880D4D7" wp14:editId="3871BC75">
            <wp:extent cx="4863993" cy="3853814"/>
            <wp:effectExtent l="19050" t="19050" r="13335"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9126" cy="3857881"/>
                    </a:xfrm>
                    <a:prstGeom prst="rect">
                      <a:avLst/>
                    </a:prstGeom>
                    <a:ln w="12700">
                      <a:solidFill>
                        <a:schemeClr val="accent1"/>
                      </a:solidFill>
                    </a:ln>
                  </pic:spPr>
                </pic:pic>
              </a:graphicData>
            </a:graphic>
          </wp:inline>
        </w:drawing>
      </w:r>
    </w:p>
    <w:p w14:paraId="062FF7FF" w14:textId="6CF7A297" w:rsidR="005022BD" w:rsidRDefault="005022BD" w:rsidP="005022BD">
      <w:pPr>
        <w:pStyle w:val="MISCFigureCaptionHeader8pt"/>
      </w:pPr>
      <w:bookmarkStart w:id="450" w:name="_Ref498338197"/>
      <w:bookmarkStart w:id="451" w:name="_Ref498338180"/>
      <w:r w:rsidRPr="005022BD">
        <w:rPr>
          <w:rStyle w:val="MISCFigureCaptionHeaderBold8pt"/>
        </w:rPr>
        <w:t xml:space="preserve">Figure </w:t>
      </w:r>
      <w:r w:rsidRPr="2F38FAA4">
        <w:fldChar w:fldCharType="begin"/>
      </w:r>
      <w:r w:rsidRPr="005022BD">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27</w:t>
      </w:r>
      <w:r w:rsidRPr="2F38FAA4">
        <w:fldChar w:fldCharType="end"/>
      </w:r>
      <w:bookmarkEnd w:id="450"/>
      <w:r w:rsidRPr="005022BD">
        <w:rPr>
          <w:rStyle w:val="MISCFigureCaptionHeaderBold8pt"/>
        </w:rPr>
        <w:t>.</w:t>
      </w:r>
      <w:r>
        <w:t xml:space="preserve"> DTR storage settings</w:t>
      </w:r>
      <w:bookmarkEnd w:id="451"/>
    </w:p>
    <w:p w14:paraId="3C3AEE7C" w14:textId="742198C7" w:rsidR="005F7879" w:rsidRDefault="005F7879" w:rsidP="005F7879">
      <w:pPr>
        <w:pStyle w:val="Heading1"/>
        <w:rPr>
          <w:ins w:id="452" w:author="Moynihan, Nick [2]" w:date="2017-10-10T11:45:00Z"/>
        </w:rPr>
      </w:pPr>
      <w:bookmarkStart w:id="453" w:name="_Toc500883917"/>
      <w:ins w:id="454" w:author="Moynihan, Nick [2]" w:date="2017-10-10T11:44:00Z">
        <w:r>
          <w:lastRenderedPageBreak/>
          <w:t>CloudBees</w:t>
        </w:r>
        <w:r w:rsidRPr="2B3250BB">
          <w:t xml:space="preserve"> </w:t>
        </w:r>
      </w:ins>
      <w:ins w:id="455" w:author="Moynihan, Nick [2]" w:date="2017-10-10T11:45:00Z">
        <w:r>
          <w:t xml:space="preserve">Team Edition </w:t>
        </w:r>
      </w:ins>
      <w:ins w:id="456" w:author="Moynihan, Nick [2]" w:date="2017-10-10T11:53:00Z">
        <w:r>
          <w:t>Solution</w:t>
        </w:r>
      </w:ins>
      <w:bookmarkEnd w:id="453"/>
      <w:ins w:id="457" w:author="Moynihan, Nick [2]" w:date="2017-10-10T11:44:00Z">
        <w:r w:rsidRPr="2B3250BB">
          <w:t xml:space="preserve"> </w:t>
        </w:r>
      </w:ins>
    </w:p>
    <w:p w14:paraId="3BDBCE1C" w14:textId="77777777" w:rsidR="005F7879" w:rsidRDefault="005F7879" w:rsidP="005F7879">
      <w:pPr>
        <w:pStyle w:val="Heading2"/>
        <w:rPr>
          <w:ins w:id="458" w:author="Moynihan, Nick [2]" w:date="2017-10-10T11:49:00Z"/>
        </w:rPr>
      </w:pPr>
      <w:bookmarkStart w:id="459" w:name="_Toc500883918"/>
      <w:ins w:id="460" w:author="Moynihan, Nick [2]" w:date="2017-10-10T11:49:00Z">
        <w:r>
          <w:t>Instance Administration for CloudBees Jenkins Solutions</w:t>
        </w:r>
        <w:bookmarkEnd w:id="459"/>
      </w:ins>
    </w:p>
    <w:p w14:paraId="7A7ED173" w14:textId="1F4EA30E" w:rsidR="005F7879" w:rsidRDefault="005F7879" w:rsidP="005F7879">
      <w:pPr>
        <w:pStyle w:val="BodyTextMetricLight10pt"/>
        <w:rPr>
          <w:ins w:id="461" w:author="Moynihan, Nick [2]" w:date="2017-10-10T11:49:00Z"/>
        </w:rPr>
      </w:pPr>
      <w:r>
        <w:t xml:space="preserve">The </w:t>
      </w:r>
      <w:ins w:id="462" w:author="Moynihan, Nick [2]" w:date="2017-10-10T11:49:00Z">
        <w:r>
          <w:t xml:space="preserve">CloudBees Jenkins Enterprise </w:t>
        </w:r>
      </w:ins>
      <w:r>
        <w:t xml:space="preserve">offering </w:t>
      </w:r>
      <w:ins w:id="463" w:author="Moynihan, Nick [2]" w:date="2017-10-10T11:49:00Z">
        <w:r>
          <w:t>provides Managed Masters "as-a-service" on most public and private cloud providers</w:t>
        </w:r>
      </w:ins>
      <w:r w:rsidR="00993DFC">
        <w:t xml:space="preserve">, </w:t>
      </w:r>
      <w:ins w:id="464" w:author="Moynihan, Nick [2]" w:date="2017-10-10T11:49:00Z">
        <w:r>
          <w:t>help</w:t>
        </w:r>
      </w:ins>
      <w:r w:rsidR="00993DFC">
        <w:t>ing</w:t>
      </w:r>
      <w:ins w:id="465" w:author="Moynihan, Nick [2]" w:date="2017-10-10T11:49:00Z">
        <w:r>
          <w:t xml:space="preserve"> organizations </w:t>
        </w:r>
      </w:ins>
      <w:r w:rsidR="00993DFC">
        <w:t xml:space="preserve">to </w:t>
      </w:r>
      <w:ins w:id="466" w:author="Moynihan, Nick [2]" w:date="2017-10-10T11:49:00Z">
        <w:r>
          <w:t>scale continuous integration and continuous delivery (CI</w:t>
        </w:r>
      </w:ins>
      <w:r>
        <w:t xml:space="preserve"> </w:t>
      </w:r>
      <w:ins w:id="467" w:author="Moynihan, Nick [2]" w:date="2017-10-10T11:49:00Z">
        <w:r>
          <w:t>/</w:t>
        </w:r>
      </w:ins>
      <w:r>
        <w:t xml:space="preserve"> </w:t>
      </w:r>
      <w:ins w:id="468" w:author="Moynihan, Nick [2]" w:date="2017-10-10T11:49:00Z">
        <w:r>
          <w:t xml:space="preserve">CD). </w:t>
        </w:r>
      </w:ins>
      <w:r>
        <w:t xml:space="preserve">The </w:t>
      </w:r>
      <w:ins w:id="469" w:author="Moynihan, Nick [2]" w:date="2017-10-10T11:49:00Z">
        <w:r>
          <w:t>CloudBees Jenkins Team</w:t>
        </w:r>
      </w:ins>
      <w:r>
        <w:t xml:space="preserve"> product</w:t>
      </w:r>
      <w:ins w:id="470" w:author="Moynihan, Nick [2]" w:date="2017-10-10T11:49:00Z">
        <w:r>
          <w:t>, on the other hand, provides a single-instance option that allows small</w:t>
        </w:r>
      </w:ins>
      <w:r>
        <w:t>,</w:t>
      </w:r>
      <w:ins w:id="471" w:author="Moynihan, Nick [2]" w:date="2017-10-10T11:49:00Z">
        <w:r>
          <w:t xml:space="preserve"> independent teams to implement continuous integration and delivery.</w:t>
        </w:r>
      </w:ins>
    </w:p>
    <w:p w14:paraId="6E361B57" w14:textId="75A3B08B" w:rsidR="005F7879" w:rsidRDefault="005F7879" w:rsidP="005F7879">
      <w:pPr>
        <w:pStyle w:val="BodyTextMetricLight10pt"/>
        <w:rPr>
          <w:ins w:id="472" w:author="Moynihan, Nick [2]" w:date="2017-10-10T11:49:00Z"/>
        </w:rPr>
      </w:pPr>
      <w:ins w:id="473" w:author="Moynihan, Nick [2]" w:date="2017-10-10T11:49:00Z">
        <w:r>
          <w:t xml:space="preserve">CloudBees Jenkins Enterprise works best for large-scale installations </w:t>
        </w:r>
      </w:ins>
      <w:r>
        <w:t>while</w:t>
      </w:r>
      <w:ins w:id="474" w:author="Moynihan, Nick [2]" w:date="2017-10-10T11:49:00Z">
        <w:r>
          <w:t xml:space="preserve"> CloudBees Jenkins Team is designed for smaller-scale installations</w:t>
        </w:r>
      </w:ins>
      <w:r>
        <w:t>. B</w:t>
      </w:r>
      <w:ins w:id="475" w:author="Moynihan, Nick [2]" w:date="2017-10-10T11:49:00Z">
        <w:r>
          <w:t>oth products include verified integrations and worry-free upgrades</w:t>
        </w:r>
      </w:ins>
      <w:r>
        <w:t xml:space="preserve"> that are</w:t>
      </w:r>
      <w:ins w:id="476" w:author="Moynihan, Nick [2]" w:date="2017-10-10T11:49:00Z">
        <w:r>
          <w:t xml:space="preserve"> enabled </w:t>
        </w:r>
      </w:ins>
      <w:r>
        <w:t xml:space="preserve">by </w:t>
      </w:r>
      <w:ins w:id="477" w:author="Moynihan, Nick [2]" w:date="2017-10-10T11:49:00Z">
        <w:r>
          <w:t xml:space="preserve">and monitored through </w:t>
        </w:r>
      </w:ins>
      <w:r w:rsidR="00993DFC">
        <w:t xml:space="preserve">the </w:t>
      </w:r>
      <w:ins w:id="478" w:author="Moynihan, Nick [2]" w:date="2017-10-10T11:49:00Z">
        <w:r>
          <w:t>Beekeeper Upgrade Assistant</w:t>
        </w:r>
      </w:ins>
      <w:r>
        <w:t xml:space="preserve">, </w:t>
      </w:r>
      <w:ins w:id="479" w:author="Moynihan, Nick [2]" w:date="2017-10-10T11:49:00Z">
        <w:r>
          <w:t xml:space="preserve">and </w:t>
        </w:r>
      </w:ins>
      <w:r>
        <w:t>available through</w:t>
      </w:r>
      <w:ins w:id="480" w:author="Moynihan, Nick [2]" w:date="2017-10-10T11:49:00Z">
        <w:r>
          <w:t xml:space="preserve"> the CloudBees Assurance Program. </w:t>
        </w:r>
      </w:ins>
      <w:r>
        <w:t xml:space="preserve">You can see what </w:t>
      </w:r>
      <w:ins w:id="481" w:author="Moynihan, Nick [2]" w:date="2017-10-10T11:49:00Z">
        <w:r>
          <w:t xml:space="preserve">plugins </w:t>
        </w:r>
      </w:ins>
      <w:r>
        <w:t xml:space="preserve">are available using </w:t>
      </w:r>
      <w:ins w:id="482" w:author="Moynihan, Nick [2]" w:date="2017-10-10T11:49:00Z">
        <w:r>
          <w:t>the Beekeeper Upgrade Assistant</w:t>
        </w:r>
      </w:ins>
      <w:r>
        <w:t xml:space="preserve">, </w:t>
      </w:r>
      <w:r w:rsidR="00993DFC">
        <w:t>together with what</w:t>
      </w:r>
      <w:r>
        <w:t xml:space="preserve"> ones </w:t>
      </w:r>
      <w:ins w:id="483" w:author="Moynihan, Nick [2]" w:date="2017-10-10T11:49:00Z">
        <w:r>
          <w:t>have been updated</w:t>
        </w:r>
      </w:ins>
      <w:r w:rsidR="00993DFC">
        <w:t xml:space="preserve"> and what</w:t>
      </w:r>
      <w:r>
        <w:t xml:space="preserve"> ones you have already </w:t>
      </w:r>
      <w:ins w:id="484" w:author="Moynihan, Nick [2]" w:date="2017-10-10T11:49:00Z">
        <w:r>
          <w:t>installed.</w:t>
        </w:r>
      </w:ins>
    </w:p>
    <w:p w14:paraId="2CC3CE78" w14:textId="599C8594" w:rsidR="005F7879" w:rsidRDefault="005F7879" w:rsidP="005F7879">
      <w:pPr>
        <w:pStyle w:val="BodyTextMetricLight10pt"/>
        <w:rPr>
          <w:ins w:id="485" w:author="Moynihan, Nick [2]" w:date="2017-10-10T11:49:00Z"/>
        </w:rPr>
      </w:pPr>
      <w:ins w:id="486" w:author="Moynihan, Nick [2]" w:date="2017-10-10T11:49:00Z">
        <w:r>
          <w:t xml:space="preserve">CloudBees Jenkins Team provides a stable Jenkins distribution, verified </w:t>
        </w:r>
      </w:ins>
      <w:r>
        <w:t xml:space="preserve">(or </w:t>
      </w:r>
      <w:ins w:id="487" w:author="Moynihan, Nick [2]" w:date="2017-10-10T11:49:00Z">
        <w:r>
          <w:t xml:space="preserve">curated) plugins, and expert assistance. It can run as a stand-alone Java process installed manually for your operating system, </w:t>
        </w:r>
      </w:ins>
      <w:r>
        <w:t>or as</w:t>
      </w:r>
      <w:ins w:id="488" w:author="Moynihan, Nick [2]" w:date="2017-10-10T11:49:00Z">
        <w:r>
          <w:t xml:space="preserve"> a pre-configured Docker image, or within</w:t>
        </w:r>
      </w:ins>
      <w:r>
        <w:t xml:space="preserve"> </w:t>
      </w:r>
      <w:ins w:id="489" w:author="Moynihan, Nick [2]" w:date="2017-10-10T11:49:00Z">
        <w:r>
          <w:t xml:space="preserve">cloud-based </w:t>
        </w:r>
      </w:ins>
      <w:r>
        <w:t>infrastructure from Amazon</w:t>
      </w:r>
      <w:ins w:id="490" w:author="Moynihan, Nick [2]" w:date="2017-10-10T11:49:00Z">
        <w:r>
          <w:t xml:space="preserve"> (Amazon Web Service) or </w:t>
        </w:r>
      </w:ins>
      <w:r>
        <w:t>Microsoft (</w:t>
      </w:r>
      <w:ins w:id="491" w:author="Moynihan, Nick [2]" w:date="2017-10-10T11:49:00Z">
        <w:r>
          <w:t>Azure</w:t>
        </w:r>
      </w:ins>
      <w:r>
        <w:t>)</w:t>
      </w:r>
      <w:ins w:id="492" w:author="Moynihan, Nick [2]" w:date="2017-10-10T11:49:00Z">
        <w:r>
          <w:t xml:space="preserve">. </w:t>
        </w:r>
      </w:ins>
      <w:r>
        <w:t>You can easily down-size from the Enterprise offering to</w:t>
      </w:r>
      <w:r w:rsidR="007F41C2">
        <w:t xml:space="preserve"> the</w:t>
      </w:r>
      <w:r>
        <w:t xml:space="preserve"> Team offering by </w:t>
      </w:r>
      <w:ins w:id="493" w:author="Moynihan, Nick [2]" w:date="2017-10-10T11:49:00Z">
        <w:r>
          <w:t xml:space="preserve">removing the </w:t>
        </w:r>
        <w:r w:rsidRPr="00993DFC">
          <w:rPr>
            <w:rStyle w:val="CodingLanguage"/>
          </w:rPr>
          <w:t>license.xml</w:t>
        </w:r>
        <w:r>
          <w:t xml:space="preserve"> file in your JENKINS_HOME</w:t>
        </w:r>
      </w:ins>
      <w:r w:rsidR="00993DFC">
        <w:t xml:space="preserve"> directory</w:t>
      </w:r>
      <w:ins w:id="494" w:author="Moynihan, Nick [2]" w:date="2017-10-10T11:49:00Z">
        <w:r>
          <w:t>, disabling any unlicensed plugins, and restarting Jenkins.</w:t>
        </w:r>
      </w:ins>
    </w:p>
    <w:p w14:paraId="6ED4A0CA" w14:textId="77777777" w:rsidR="005F7879" w:rsidRDefault="005F7879" w:rsidP="005F7879">
      <w:pPr>
        <w:pStyle w:val="BodyTextMetricLight10pt"/>
        <w:rPr>
          <w:ins w:id="495" w:author="Moynihan, Nick [2]" w:date="2017-10-10T11:49:00Z"/>
        </w:rPr>
      </w:pPr>
      <w:ins w:id="496" w:author="Moynihan, Nick [2]" w:date="2017-10-10T11:49:00Z">
        <w:r>
          <w:t xml:space="preserve">This </w:t>
        </w:r>
      </w:ins>
      <w:ins w:id="497" w:author="Moynihan, Nick [2]" w:date="2017-10-10T11:51:00Z">
        <w:r>
          <w:t>section</w:t>
        </w:r>
      </w:ins>
      <w:ins w:id="498" w:author="Moynihan, Nick [2]" w:date="2017-10-10T11:49:00Z">
        <w:r>
          <w:t xml:space="preserve"> is </w:t>
        </w:r>
      </w:ins>
      <w:r>
        <w:t>aimed at</w:t>
      </w:r>
      <w:ins w:id="499" w:author="Moynihan, Nick [2]" w:date="2017-10-10T11:49:00Z">
        <w:r>
          <w:t xml:space="preserve"> instance administrators who want to continuously build, test, and deliver applications </w:t>
        </w:r>
      </w:ins>
      <w:r>
        <w:t>using</w:t>
      </w:r>
      <w:ins w:id="500" w:author="Moynihan, Nick [2]" w:date="2017-10-10T11:49:00Z">
        <w:r>
          <w:t xml:space="preserve"> </w:t>
        </w:r>
      </w:ins>
      <w:r>
        <w:t>either</w:t>
      </w:r>
      <w:ins w:id="501" w:author="Moynihan, Nick [2]" w:date="2017-10-10T11:49:00Z">
        <w:r>
          <w:t xml:space="preserve"> Managed Master</w:t>
        </w:r>
      </w:ins>
      <w:r>
        <w:t>s</w:t>
      </w:r>
      <w:ins w:id="502" w:author="Moynihan, Nick [2]" w:date="2017-10-10T11:49:00Z">
        <w:r>
          <w:t xml:space="preserve"> or CloudBees Jenkins Team instance.</w:t>
        </w:r>
      </w:ins>
    </w:p>
    <w:p w14:paraId="6E29655C" w14:textId="77777777" w:rsidR="005F7879" w:rsidRDefault="005F7879" w:rsidP="005F7879">
      <w:pPr>
        <w:pStyle w:val="Heading2"/>
      </w:pPr>
      <w:bookmarkStart w:id="503" w:name="_Toc500883919"/>
      <w:ins w:id="504" w:author="Moynihan, Nick [2]" w:date="2017-10-10T11:49:00Z">
        <w:r>
          <w:t>Building, testing, and deploying applications</w:t>
        </w:r>
      </w:ins>
      <w:bookmarkEnd w:id="503"/>
    </w:p>
    <w:p w14:paraId="45225D8D" w14:textId="4A49DC1D" w:rsidR="005F7879" w:rsidRDefault="005F7879" w:rsidP="005F7879">
      <w:pPr>
        <w:pStyle w:val="BodyTextMetricLight10pt"/>
      </w:pPr>
      <w:r w:rsidRPr="0098719C">
        <w:t>A continuous delivery pipeline is an automated expression of your process for getting software from version control right through to your</w:t>
      </w:r>
      <w:r>
        <w:t xml:space="preserve"> end users. </w:t>
      </w:r>
      <w:r w:rsidRPr="0098719C">
        <w:t>Every change to your software (committed in source control) goes through a complex process on its way to being released. This process involves building the software in a reliable and repeatable manner, as well as the pr</w:t>
      </w:r>
      <w:r>
        <w:t xml:space="preserve">ogression of the build </w:t>
      </w:r>
      <w:r w:rsidRPr="0098719C">
        <w:t xml:space="preserve">through multiple stages of testing and deployment. Jenkins Pipeline is a suite of plugins </w:t>
      </w:r>
      <w:r w:rsidR="003D4688">
        <w:t>that support</w:t>
      </w:r>
      <w:r w:rsidRPr="0098719C">
        <w:t xml:space="preserve"> implementing and integrating continuous delivery pipelines into Jenkins.</w:t>
      </w:r>
    </w:p>
    <w:p w14:paraId="526BD00D" w14:textId="77777777" w:rsidR="005F7879" w:rsidRDefault="005F7879" w:rsidP="005F7879">
      <w:pPr>
        <w:pStyle w:val="BodyTextMetricLight10pt"/>
      </w:pPr>
      <w:r w:rsidRPr="0098719C">
        <w:t>“Infrastructure as Code” is the process by which configuration and provisioning code is managed in the same way as source code.</w:t>
      </w:r>
      <w:r>
        <w:t xml:space="preserve"> </w:t>
      </w:r>
      <w:r w:rsidRPr="0098719C">
        <w:t xml:space="preserve">Typically, the definition of a Jenkins Pipeline is written into a text file (called a </w:t>
      </w:r>
      <w:proofErr w:type="spellStart"/>
      <w:r w:rsidRPr="0098719C">
        <w:t>Jenkinsfile</w:t>
      </w:r>
      <w:proofErr w:type="spellEnd"/>
      <w:r w:rsidRPr="0098719C">
        <w:t>) which in turn is checked into a project’s source control repository.</w:t>
      </w:r>
      <w:r>
        <w:t xml:space="preserve"> As a result, </w:t>
      </w:r>
      <w:r w:rsidRPr="0098719C">
        <w:t xml:space="preserve">the continuous delivery pipeline </w:t>
      </w:r>
      <w:r>
        <w:t xml:space="preserve">is treated as </w:t>
      </w:r>
      <w:r w:rsidRPr="0098719C">
        <w:t>a part of the application</w:t>
      </w:r>
      <w:r>
        <w:t>,</w:t>
      </w:r>
      <w:r w:rsidRPr="0098719C">
        <w:t xml:space="preserve"> to be versioned and reviewed like any other code.</w:t>
      </w:r>
      <w:r>
        <w:t xml:space="preserve"> </w:t>
      </w:r>
    </w:p>
    <w:p w14:paraId="0D1956CC" w14:textId="5279E796" w:rsidR="005F7879" w:rsidRPr="0098719C" w:rsidRDefault="005F7879" w:rsidP="005F7879">
      <w:pPr>
        <w:pStyle w:val="BodyTextMetricLight10pt"/>
        <w:rPr>
          <w:ins w:id="505" w:author="Moynihan, Nick [2]" w:date="2017-10-10T11:49:00Z"/>
        </w:rPr>
      </w:pPr>
      <w:r>
        <w:t xml:space="preserve">Jenkins </w:t>
      </w:r>
      <w:r w:rsidRPr="006A5DA0">
        <w:t>Pipeline provides an extensible set of tools for modeling simple-to-complex delivery pipelines</w:t>
      </w:r>
      <w:r w:rsidR="003D4688">
        <w:t>,</w:t>
      </w:r>
      <w:r>
        <w:t xml:space="preserve"> using a domain specific language (DSL) syntax based on </w:t>
      </w:r>
      <w:r w:rsidR="00D335A8">
        <w:t xml:space="preserve">the </w:t>
      </w:r>
      <w:r>
        <w:t>Groovy</w:t>
      </w:r>
      <w:r w:rsidR="00D335A8">
        <w:t xml:space="preserve"> programming language</w:t>
      </w:r>
      <w:r>
        <w:t>. The Pipeline code can be entered directly using the Jenkins UI, but for more complex processes, it is more likely that you will use a script that is loaded from your source control management (SCM) system.</w:t>
      </w:r>
    </w:p>
    <w:p w14:paraId="5A394113" w14:textId="0F3C2175" w:rsidR="000B0578" w:rsidRDefault="000B0578" w:rsidP="005F7879">
      <w:pPr>
        <w:pStyle w:val="Heading2"/>
      </w:pPr>
      <w:bookmarkStart w:id="506" w:name="_Toc500883920"/>
      <w:ins w:id="507" w:author="Moynihan, Nick [2]" w:date="2017-10-10T10:57:00Z">
        <w:r w:rsidRPr="00535F0E">
          <w:t xml:space="preserve">Accessing </w:t>
        </w:r>
      </w:ins>
      <w:ins w:id="508" w:author="Moynihan, Nick [2]" w:date="2017-10-10T10:58:00Z">
        <w:r>
          <w:t>CloudBees</w:t>
        </w:r>
        <w:r w:rsidRPr="2B3250BB">
          <w:t xml:space="preserve"> </w:t>
        </w:r>
      </w:ins>
      <w:r w:rsidR="00437AF9">
        <w:t>Jenkins Team</w:t>
      </w:r>
      <w:bookmarkEnd w:id="506"/>
    </w:p>
    <w:p w14:paraId="2CB764B3" w14:textId="3571A88D" w:rsidR="00DB7FD7" w:rsidRPr="00DB7FD7" w:rsidRDefault="00DB7FD7" w:rsidP="00DB7FD7">
      <w:pPr>
        <w:pStyle w:val="BodyTextMetricLight10pt"/>
        <w:rPr>
          <w:ins w:id="509" w:author="Moynihan, Nick [2]" w:date="2017-10-10T10:58:00Z"/>
        </w:rPr>
      </w:pPr>
      <w:r>
        <w:t>Details for configuring the CloudBees Jenkins Team Edition installa</w:t>
      </w:r>
      <w:r w:rsidR="00C454F0">
        <w:t>tion are available in Appendix B</w:t>
      </w:r>
      <w:r>
        <w:t xml:space="preserve">. Once the configuration is complete, you can access the UI by browsing to </w:t>
      </w:r>
      <w:r w:rsidRPr="002005E6">
        <w:rPr>
          <w:rStyle w:val="CodingLanguage"/>
        </w:rPr>
        <w:t>http://worknode02:8080</w:t>
      </w:r>
      <w:r>
        <w:t xml:space="preserve"> as shown in</w:t>
      </w:r>
      <w:r w:rsidRPr="00DB7FD7">
        <w:t xml:space="preserve"> </w:t>
      </w:r>
      <w:r w:rsidRPr="00DB7FD7">
        <w:fldChar w:fldCharType="begin"/>
      </w:r>
      <w:r w:rsidRPr="00DB7FD7">
        <w:instrText xml:space="preserve"> REF _Ref498625363 \h </w:instrText>
      </w:r>
      <w:r>
        <w:instrText xml:space="preserve"> \* MERGEFORMAT </w:instrText>
      </w:r>
      <w:r w:rsidRPr="00DB7FD7">
        <w:fldChar w:fldCharType="separate"/>
      </w:r>
      <w:r w:rsidR="00653064" w:rsidRPr="00653064">
        <w:t>Figure 28</w:t>
      </w:r>
      <w:r w:rsidRPr="00DB7FD7">
        <w:fldChar w:fldCharType="end"/>
      </w:r>
      <w:r w:rsidRPr="00DB7FD7">
        <w:t>.</w:t>
      </w:r>
    </w:p>
    <w:p w14:paraId="1D82C3E0" w14:textId="13BDAB15" w:rsidR="000B0578" w:rsidRDefault="00D07423">
      <w:pPr>
        <w:pStyle w:val="FigureAfterspace"/>
        <w:pPrChange w:id="510" w:author="Moynihan, Nick [2]" w:date="2017-10-10T10:57:00Z">
          <w:pPr>
            <w:pStyle w:val="Heading1"/>
          </w:pPr>
        </w:pPrChange>
      </w:pPr>
      <w:ins w:id="511" w:author="Moynihan, Nick [2]" w:date="2017-10-10T11:17:00Z">
        <w:r>
          <w:rPr>
            <w:noProof/>
          </w:rPr>
          <w:lastRenderedPageBreak/>
          <w:drawing>
            <wp:inline distT="0" distB="0" distL="0" distR="0" wp14:anchorId="6B9AD094" wp14:editId="49EA7C03">
              <wp:extent cx="6846474" cy="2236054"/>
              <wp:effectExtent l="19050" t="19050" r="12065" b="12065"/>
              <wp:docPr id="52080481" name="Picture 5208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1" name="cloudbees_ui.jpg"/>
                      <pic:cNvPicPr/>
                    </pic:nvPicPr>
                    <pic:blipFill rotWithShape="1">
                      <a:blip r:embed="rId62">
                        <a:extLst>
                          <a:ext uri="{28A0092B-C50C-407E-A947-70E740481C1C}">
                            <a14:useLocalDpi xmlns:a14="http://schemas.microsoft.com/office/drawing/2010/main" val="0"/>
                          </a:ext>
                        </a:extLst>
                      </a:blip>
                      <a:srcRect r="168" b="24805"/>
                      <a:stretch/>
                    </pic:blipFill>
                    <pic:spPr bwMode="auto">
                      <a:xfrm>
                        <a:off x="0" y="0"/>
                        <a:ext cx="6890285" cy="2250363"/>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ins>
    </w:p>
    <w:p w14:paraId="2A472CEB" w14:textId="649915C7" w:rsidR="00974A1C" w:rsidRPr="006C0E8D" w:rsidRDefault="000407FB" w:rsidP="006C0E8D">
      <w:pPr>
        <w:pStyle w:val="MISCFigureCaptionHeader8pt"/>
      </w:pPr>
      <w:bookmarkStart w:id="512" w:name="_Ref498625363"/>
      <w:bookmarkStart w:id="513" w:name="_Ref498625347"/>
      <w:r w:rsidRPr="000407FB">
        <w:rPr>
          <w:rStyle w:val="MISCFigureCaptionHeaderBold8pt"/>
        </w:rPr>
        <w:t xml:space="preserve">Figure </w:t>
      </w:r>
      <w:r w:rsidRPr="2F38FAA4">
        <w:fldChar w:fldCharType="begin"/>
      </w:r>
      <w:r w:rsidRPr="000407FB">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28</w:t>
      </w:r>
      <w:r w:rsidRPr="2F38FAA4">
        <w:fldChar w:fldCharType="end"/>
      </w:r>
      <w:bookmarkEnd w:id="512"/>
      <w:r w:rsidRPr="000407FB">
        <w:rPr>
          <w:rStyle w:val="MISCFigureCaptionHeaderBold8pt"/>
        </w:rPr>
        <w:t>.</w:t>
      </w:r>
      <w:r>
        <w:t xml:space="preserve"> Jenkins UI</w:t>
      </w:r>
      <w:bookmarkEnd w:id="513"/>
    </w:p>
    <w:p w14:paraId="000B2ABB" w14:textId="1420616A" w:rsidR="001807CC" w:rsidRDefault="001807CC">
      <w:pPr>
        <w:pStyle w:val="Heading1"/>
        <w:rPr>
          <w:ins w:id="514" w:author="Saggar, Sunil" w:date="2017-10-13T01:14:00Z"/>
        </w:rPr>
        <w:pPrChange w:id="515" w:author="Saggar, Sunil" w:date="2017-10-13T01:13:00Z">
          <w:pPr/>
        </w:pPrChange>
      </w:pPr>
      <w:bookmarkStart w:id="516" w:name="_Toc500883921"/>
      <w:ins w:id="517" w:author="Saggar, Sunil" w:date="2017-10-13T01:56:00Z">
        <w:r w:rsidRPr="577B7BA3">
          <w:t xml:space="preserve">Container logs monitoring using </w:t>
        </w:r>
      </w:ins>
      <w:ins w:id="518" w:author="Saggar, Sunil" w:date="2017-10-13T01:13:00Z">
        <w:r>
          <w:t xml:space="preserve">ELK </w:t>
        </w:r>
      </w:ins>
      <w:r w:rsidR="00483E1D">
        <w:t>m</w:t>
      </w:r>
      <w:ins w:id="519" w:author="Saggar, Sunil" w:date="2017-10-13T01:13:00Z">
        <w:r>
          <w:t>onitoring</w:t>
        </w:r>
      </w:ins>
      <w:bookmarkEnd w:id="516"/>
    </w:p>
    <w:p w14:paraId="1FE78B0C" w14:textId="39A036C2" w:rsidR="001807CC" w:rsidRDefault="001807CC" w:rsidP="001807CC">
      <w:pPr>
        <w:pStyle w:val="Heading2"/>
        <w:rPr>
          <w:rFonts w:eastAsia="MetricHPE Light"/>
          <w:color w:val="4472C4"/>
          <w:sz w:val="32"/>
          <w:szCs w:val="32"/>
        </w:rPr>
      </w:pPr>
      <w:bookmarkStart w:id="520" w:name="_Toc500883922"/>
      <w:ins w:id="521" w:author="Saggar, Sunil" w:date="2017-10-13T01:56:00Z">
        <w:r w:rsidRPr="487D2411">
          <w:rPr>
            <w:rFonts w:eastAsia="MetricHPE Light"/>
            <w:rPrChange w:id="522" w:author="Saggar, Sunil" w:date="2017-10-13T02:20:00Z">
              <w:rPr/>
            </w:rPrChange>
          </w:rPr>
          <w:t>ELK Stack</w:t>
        </w:r>
        <w:bookmarkEnd w:id="520"/>
        <w:r w:rsidRPr="487D2411">
          <w:rPr>
            <w:rFonts w:eastAsia="MetricHPE Light"/>
            <w:rPrChange w:id="523" w:author="Saggar, Sunil" w:date="2017-10-13T02:20:00Z">
              <w:rPr/>
            </w:rPrChange>
          </w:rPr>
          <w:t xml:space="preserve"> </w:t>
        </w:r>
      </w:ins>
    </w:p>
    <w:p w14:paraId="50B09BCF" w14:textId="2C184507" w:rsidR="001807CC" w:rsidRDefault="001807CC" w:rsidP="001807CC">
      <w:pPr>
        <w:pStyle w:val="BodyTextMetricLight10pt"/>
      </w:pPr>
      <w:ins w:id="524" w:author="Saggar, Sunil" w:date="2017-10-13T01:14:00Z">
        <w:r w:rsidRPr="157B3CDF">
          <w:rPr>
            <w:rFonts w:eastAsia="MetricHPE Light"/>
            <w:rPrChange w:id="525" w:author="Olker, Dave (Global Solutions Engineering) [2]" w:date="2017-10-30T11:02:00Z">
              <w:rPr/>
            </w:rPrChange>
          </w:rPr>
          <w:t>ELK is a framework used to collect</w:t>
        </w:r>
      </w:ins>
      <w:r w:rsidR="00390867">
        <w:rPr>
          <w:rFonts w:eastAsia="MetricHPE Light"/>
        </w:rPr>
        <w:t>, filter and visualize</w:t>
      </w:r>
      <w:ins w:id="526" w:author="Saggar, Sunil" w:date="2017-10-13T01:14:00Z">
        <w:r w:rsidRPr="157B3CDF">
          <w:rPr>
            <w:rFonts w:eastAsia="MetricHPE Light"/>
            <w:rPrChange w:id="527" w:author="Olker, Dave (Global Solutions Engineering) [2]" w:date="2017-10-30T11:02:00Z">
              <w:rPr/>
            </w:rPrChange>
          </w:rPr>
          <w:t xml:space="preserve"> log</w:t>
        </w:r>
      </w:ins>
      <w:r w:rsidR="00390867">
        <w:rPr>
          <w:rFonts w:eastAsia="MetricHPE Light"/>
        </w:rPr>
        <w:t xml:space="preserve"> data</w:t>
      </w:r>
      <w:ins w:id="528" w:author="Saggar, Sunil" w:date="2017-10-13T01:14:00Z">
        <w:r w:rsidRPr="157B3CDF">
          <w:rPr>
            <w:rFonts w:eastAsia="MetricHPE Light"/>
            <w:rPrChange w:id="529" w:author="Olker, Dave (Global Solutions Engineering) [2]" w:date="2017-10-30T11:02:00Z">
              <w:rPr/>
            </w:rPrChange>
          </w:rPr>
          <w:t xml:space="preserve">. The ELK stack is </w:t>
        </w:r>
      </w:ins>
      <w:r w:rsidR="003D4688">
        <w:rPr>
          <w:rFonts w:eastAsia="MetricHPE Light"/>
        </w:rPr>
        <w:t xml:space="preserve">a </w:t>
      </w:r>
      <w:ins w:id="530" w:author="Saggar, Sunil" w:date="2017-10-13T01:14:00Z">
        <w:r w:rsidRPr="157B3CDF">
          <w:rPr>
            <w:rFonts w:eastAsia="MetricHPE Light"/>
            <w:rPrChange w:id="531" w:author="Olker, Dave (Global Solutions Engineering) [2]" w:date="2017-10-30T11:02:00Z">
              <w:rPr/>
            </w:rPrChange>
          </w:rPr>
          <w:t>set of open source tools developed by Elastic.co</w:t>
        </w:r>
      </w:ins>
      <w:r w:rsidR="00390867">
        <w:rPr>
          <w:rFonts w:eastAsia="MetricHPE Light"/>
        </w:rPr>
        <w:t xml:space="preserve"> and consists of:</w:t>
      </w:r>
    </w:p>
    <w:p w14:paraId="0DD3820D" w14:textId="77777777" w:rsidR="00390867" w:rsidRPr="00390867" w:rsidRDefault="001807CC" w:rsidP="001807CC">
      <w:pPr>
        <w:pStyle w:val="BulletLevel1"/>
      </w:pPr>
      <w:r w:rsidRPr="00390867">
        <w:rPr>
          <w:rStyle w:val="BoldEmpha"/>
          <w:rFonts w:eastAsia="MetricHPE Light"/>
        </w:rPr>
        <w:t>E</w:t>
      </w:r>
      <w:r>
        <w:rPr>
          <w:rFonts w:eastAsia="MetricHPE Light"/>
        </w:rPr>
        <w:t>lastic</w:t>
      </w:r>
      <w:r w:rsidR="00390867">
        <w:rPr>
          <w:rFonts w:eastAsia="MetricHPE Light"/>
        </w:rPr>
        <w:t>search, a d</w:t>
      </w:r>
      <w:ins w:id="532" w:author="Saggar, Sunil" w:date="2017-10-13T01:14:00Z">
        <w:r w:rsidRPr="157B3CDF">
          <w:rPr>
            <w:rFonts w:eastAsia="MetricHPE Light"/>
            <w:rPrChange w:id="533" w:author="Olker, Dave (Global Solutions Engineering) [2]" w:date="2017-10-30T11:02:00Z">
              <w:rPr/>
            </w:rPrChange>
          </w:rPr>
          <w:t>atabase to store logs</w:t>
        </w:r>
      </w:ins>
    </w:p>
    <w:p w14:paraId="66820DF6" w14:textId="77777777" w:rsidR="00390867" w:rsidRPr="00390867" w:rsidRDefault="001807CC" w:rsidP="004118E4">
      <w:pPr>
        <w:pStyle w:val="BulletLevel1"/>
      </w:pPr>
      <w:del w:id="534" w:author="Saggar, Sunil" w:date="2017-10-13T02:16:00Z">
        <w:r w:rsidRPr="00390867" w:rsidDel="357D0D48">
          <w:rPr>
            <w:rStyle w:val="BoldEmpha"/>
            <w:rFonts w:eastAsia="MetricHPE Light"/>
            <w:rPrChange w:id="535" w:author="Saggar, Sunil" w:date="2017-10-13T01:14:00Z">
              <w:rPr/>
            </w:rPrChange>
          </w:rPr>
          <w:delText>Logstash</w:delText>
        </w:r>
      </w:del>
      <w:r w:rsidR="00390867" w:rsidRPr="00390867">
        <w:rPr>
          <w:rStyle w:val="BoldEmpha"/>
          <w:rFonts w:eastAsia="MetricHPE Light"/>
        </w:rPr>
        <w:t>L</w:t>
      </w:r>
      <w:r w:rsidR="00390867" w:rsidRPr="00390867">
        <w:rPr>
          <w:rFonts w:eastAsia="MetricHPE Light" w:cs="MetricHPE Light"/>
        </w:rPr>
        <w:t>ogstash, a d</w:t>
      </w:r>
      <w:r w:rsidRPr="00390867">
        <w:rPr>
          <w:rFonts w:eastAsia="MetricHPE Light" w:cs="MetricHPE Light"/>
          <w:rPrChange w:id="536" w:author="Olker, Dave (Global Solutions Engineering) [2]" w:date="2017-10-30T13:31:00Z">
            <w:rPr/>
          </w:rPrChange>
        </w:rPr>
        <w:t>ata collection engine with pipelining capabilities.</w:t>
      </w:r>
    </w:p>
    <w:p w14:paraId="3A1E1668" w14:textId="53693933" w:rsidR="001807CC" w:rsidRPr="00390867" w:rsidRDefault="00390867" w:rsidP="00843FF1">
      <w:pPr>
        <w:pStyle w:val="BulletLevel1LastBeforeBodycopy"/>
      </w:pPr>
      <w:r w:rsidRPr="00390867">
        <w:rPr>
          <w:rStyle w:val="BoldEmpha"/>
          <w:rFonts w:eastAsia="MetricHPE Light"/>
        </w:rPr>
        <w:t>K</w:t>
      </w:r>
      <w:r>
        <w:rPr>
          <w:rFonts w:eastAsia="MetricHPE Light"/>
        </w:rPr>
        <w:t>ibana, a f</w:t>
      </w:r>
      <w:ins w:id="537" w:author="Saggar, Sunil" w:date="2017-10-13T01:14:00Z">
        <w:r w:rsidR="001807CC" w:rsidRPr="00390867">
          <w:rPr>
            <w:rFonts w:eastAsia="MetricHPE Light"/>
            <w:rPrChange w:id="538" w:author="Olker, Dave (Global Solutions Engineering) [2]" w:date="2017-10-30T11:02:00Z">
              <w:rPr/>
            </w:rPrChange>
          </w:rPr>
          <w:t>ront end to parse, filter and visualize logs</w:t>
        </w:r>
      </w:ins>
    </w:p>
    <w:p w14:paraId="06C43BB0" w14:textId="0A9EE140" w:rsidR="00390867" w:rsidRDefault="00843FF1" w:rsidP="00390867">
      <w:pPr>
        <w:pStyle w:val="BodyTextMetricLight10pt"/>
        <w:rPr>
          <w:ins w:id="539" w:author="Saggar, Sunil" w:date="2017-10-13T01:14:00Z"/>
        </w:rPr>
      </w:pPr>
      <w:r>
        <w:t xml:space="preserve">The data flow in the stack is shown in </w:t>
      </w:r>
      <w:r>
        <w:fldChar w:fldCharType="begin"/>
      </w:r>
      <w:r>
        <w:instrText xml:space="preserve"> REF _Ref498672561 \h </w:instrText>
      </w:r>
      <w:r>
        <w:fldChar w:fldCharType="separate"/>
      </w:r>
      <w:r w:rsidR="00653064" w:rsidRPr="00843FF1">
        <w:rPr>
          <w:rStyle w:val="MISCFigureCaptionHeaderBold8pt"/>
        </w:rPr>
        <w:t xml:space="preserve">Figure </w:t>
      </w:r>
      <w:r w:rsidR="00653064">
        <w:rPr>
          <w:rStyle w:val="MISCFigureCaptionHeaderBold8pt"/>
          <w:noProof/>
        </w:rPr>
        <w:t>29</w:t>
      </w:r>
      <w:r>
        <w:fldChar w:fldCharType="end"/>
      </w:r>
      <w:r>
        <w:t xml:space="preserve">. </w:t>
      </w:r>
    </w:p>
    <w:p w14:paraId="2F4E71AB" w14:textId="77777777" w:rsidR="001807CC" w:rsidRDefault="001807CC" w:rsidP="001807CC">
      <w:pPr>
        <w:rPr>
          <w:ins w:id="540" w:author="Saggar, Sunil" w:date="2017-10-13T01:14:00Z"/>
        </w:rPr>
      </w:pPr>
      <w:ins w:id="541" w:author="Saggar, Sunil" w:date="2017-10-13T01:14:00Z">
        <w:r w:rsidRPr="5E28F163">
          <w:rPr>
            <w:rFonts w:eastAsia="MetricHPE Light" w:cs="MetricHPE Light"/>
            <w:szCs w:val="18"/>
            <w:rPrChange w:id="542" w:author="Saggar, Sunil" w:date="2017-10-13T01:14:00Z">
              <w:rPr/>
            </w:rPrChange>
          </w:rPr>
          <w:t xml:space="preserve"> </w:t>
        </w:r>
      </w:ins>
    </w:p>
    <w:p w14:paraId="08D257D0" w14:textId="1625D461" w:rsidR="001807CC" w:rsidRDefault="001807CC" w:rsidP="00843FF1">
      <w:ins w:id="543" w:author="Saggar, Sunil" w:date="2017-10-13T01:14:00Z">
        <w:r w:rsidRPr="5E28F163">
          <w:rPr>
            <w:rFonts w:eastAsia="MetricHPE Light" w:cs="MetricHPE Light"/>
            <w:szCs w:val="18"/>
            <w:rPrChange w:id="544" w:author="Saggar, Sunil" w:date="2017-10-13T01:14:00Z">
              <w:rPr/>
            </w:rPrChange>
          </w:rPr>
          <w:t xml:space="preserve"> </w:t>
        </w:r>
        <w:r>
          <w:rPr>
            <w:noProof/>
          </w:rPr>
          <w:drawing>
            <wp:inline distT="0" distB="0" distL="0" distR="0" wp14:anchorId="2FFE3DFF" wp14:editId="7B3CE558">
              <wp:extent cx="4572000" cy="2019300"/>
              <wp:effectExtent l="19050" t="19050" r="19050" b="19050"/>
              <wp:docPr id="11066822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a:extLst>
                          <a:ext uri="{28A0092B-C50C-407E-A947-70E740481C1C}">
                            <a14:useLocalDpi xmlns:a14="http://schemas.microsoft.com/office/drawing/2010/main" val="0"/>
                          </a:ext>
                        </a:extLst>
                      </a:blip>
                      <a:stretch>
                        <a:fillRect/>
                      </a:stretch>
                    </pic:blipFill>
                    <pic:spPr>
                      <a:xfrm>
                        <a:off x="0" y="0"/>
                        <a:ext cx="4572000" cy="2019300"/>
                      </a:xfrm>
                      <a:prstGeom prst="rect">
                        <a:avLst/>
                      </a:prstGeom>
                      <a:ln w="12700">
                        <a:solidFill>
                          <a:schemeClr val="accent1"/>
                        </a:solidFill>
                      </a:ln>
                    </pic:spPr>
                  </pic:pic>
                </a:graphicData>
              </a:graphic>
            </wp:inline>
          </w:drawing>
        </w:r>
      </w:ins>
    </w:p>
    <w:p w14:paraId="50FAA5DC" w14:textId="5D0B98C6" w:rsidR="00843FF1" w:rsidRDefault="00843FF1" w:rsidP="00843FF1">
      <w:pPr>
        <w:pStyle w:val="MISCFigureCaptionHeader8pt"/>
      </w:pPr>
      <w:bookmarkStart w:id="545" w:name="_Ref498672561"/>
      <w:r w:rsidRPr="00843FF1">
        <w:rPr>
          <w:rStyle w:val="MISCFigureCaptionHeaderBold8pt"/>
        </w:rPr>
        <w:t xml:space="preserve">Figure </w:t>
      </w:r>
      <w:r w:rsidRPr="2F38FAA4">
        <w:fldChar w:fldCharType="begin"/>
      </w:r>
      <w:r w:rsidRPr="00843FF1">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29</w:t>
      </w:r>
      <w:r w:rsidRPr="2F38FAA4">
        <w:fldChar w:fldCharType="end"/>
      </w:r>
      <w:bookmarkEnd w:id="545"/>
      <w:r w:rsidRPr="00843FF1">
        <w:rPr>
          <w:rStyle w:val="MISCFigureCaptionHeaderBold8pt"/>
        </w:rPr>
        <w:t>.</w:t>
      </w:r>
      <w:r>
        <w:t xml:space="preserve"> ELK data flow</w:t>
      </w:r>
    </w:p>
    <w:p w14:paraId="1EC7144E" w14:textId="77777777" w:rsidR="001807CC" w:rsidDel="4D5DA8A1" w:rsidRDefault="001807CC">
      <w:pPr>
        <w:pStyle w:val="MISCFigureCaptionHeader8pt"/>
        <w:rPr>
          <w:del w:id="546" w:author="Saggar, Sunil" w:date="2017-10-13T01:13:00Z"/>
        </w:rPr>
        <w:pPrChange w:id="547" w:author="Saggar, Sunil" w:date="2017-10-13T01:12:00Z">
          <w:pPr/>
        </w:pPrChange>
      </w:pPr>
    </w:p>
    <w:p w14:paraId="5662BC0B" w14:textId="77777777" w:rsidR="001807CC" w:rsidDel="719CA401" w:rsidRDefault="001807CC">
      <w:pPr>
        <w:pStyle w:val="MISCFigureCaptionHeader8pt"/>
        <w:rPr>
          <w:del w:id="548" w:author="Saggar, Sunil" w:date="2017-10-13T01:17:00Z"/>
          <w:rFonts w:ascii="Times New Roman" w:hAnsi="Times New Roman"/>
          <w:rPrChange w:id="549" w:author="Saggar, Sunil" w:date="2017-10-13T01:13:00Z">
            <w:rPr>
              <w:del w:id="550" w:author="Saggar, Sunil" w:date="2017-10-13T01:17:00Z"/>
            </w:rPr>
          </w:rPrChange>
        </w:rPr>
        <w:pPrChange w:id="551" w:author="Saggar, Sunil" w:date="2017-10-13T01:13:00Z">
          <w:pPr/>
        </w:pPrChange>
      </w:pPr>
    </w:p>
    <w:p w14:paraId="24D4C551" w14:textId="1DF128B8" w:rsidR="001807CC" w:rsidRDefault="001807CC" w:rsidP="00974A1C">
      <w:pPr>
        <w:pStyle w:val="Heading2"/>
      </w:pPr>
      <w:bookmarkStart w:id="552" w:name="_Toc500883923"/>
      <w:ins w:id="553" w:author="Saggar, Sunil" w:date="2017-10-13T01:18:00Z">
        <w:r w:rsidRPr="435BD1C0">
          <w:t xml:space="preserve">Log </w:t>
        </w:r>
      </w:ins>
      <w:r w:rsidR="00483E1D">
        <w:t>a</w:t>
      </w:r>
      <w:ins w:id="554" w:author="Saggar, Sunil" w:date="2017-10-13T01:18:00Z">
        <w:r w:rsidRPr="435BD1C0">
          <w:t>ggregation</w:t>
        </w:r>
      </w:ins>
      <w:bookmarkEnd w:id="552"/>
    </w:p>
    <w:p w14:paraId="11A28DAB" w14:textId="11D9E8F6" w:rsidR="001807CC" w:rsidRPr="00A56863" w:rsidDel="552D9DC8" w:rsidRDefault="006C0E8D" w:rsidP="006C0E8D">
      <w:pPr>
        <w:pStyle w:val="BodyTextMetricLight10pt"/>
        <w:rPr>
          <w:del w:id="555" w:author="Saggar, Sunil" w:date="2017-10-13T02:17:00Z"/>
        </w:rPr>
      </w:pPr>
      <w:r>
        <w:t>E</w:t>
      </w:r>
      <w:ins w:id="556" w:author="Saggar, Sunil" w:date="2017-10-13T01:17:00Z">
        <w:r w:rsidR="001807CC" w:rsidRPr="00DF6672">
          <w:t xml:space="preserve">ach Docker Container Engine </w:t>
        </w:r>
      </w:ins>
      <w:r>
        <w:t xml:space="preserve">is configured </w:t>
      </w:r>
      <w:ins w:id="557" w:author="Saggar, Sunil" w:date="2017-10-13T01:17:00Z">
        <w:r w:rsidR="001807CC" w:rsidRPr="00DF6672">
          <w:t xml:space="preserve">to send its logs to a common aggregation point. Tools can then be used to </w:t>
        </w:r>
      </w:ins>
      <w:r>
        <w:t>process</w:t>
      </w:r>
      <w:ins w:id="558" w:author="Saggar, Sunil" w:date="2017-10-13T01:17:00Z">
        <w:r w:rsidR="001807CC" w:rsidRPr="00DF6672">
          <w:t xml:space="preserve"> the logs</w:t>
        </w:r>
      </w:ins>
      <w:r>
        <w:t>,</w:t>
      </w:r>
      <w:ins w:id="559" w:author="Saggar, Sunil" w:date="2017-10-13T01:17:00Z">
        <w:r w:rsidR="001807CC" w:rsidRPr="00DF6672">
          <w:t xml:space="preserve"> deploy</w:t>
        </w:r>
      </w:ins>
      <w:r>
        <w:t>ing</w:t>
      </w:r>
      <w:ins w:id="560" w:author="Saggar, Sunil" w:date="2017-10-13T01:17:00Z">
        <w:r w:rsidR="001807CC" w:rsidRPr="00DF6672">
          <w:t xml:space="preserve"> filters, searches and dashboards. </w:t>
        </w:r>
      </w:ins>
      <w:r>
        <w:t>T</w:t>
      </w:r>
      <w:ins w:id="561" w:author="Saggar, Sunil" w:date="2017-10-13T01:17:00Z">
        <w:r w:rsidR="001807CC" w:rsidRPr="00DF6672">
          <w:t>he logs from</w:t>
        </w:r>
      </w:ins>
      <w:r w:rsidR="003F16C5">
        <w:t xml:space="preserve"> the</w:t>
      </w:r>
      <w:ins w:id="562" w:author="Saggar, Sunil" w:date="2017-10-13T01:17:00Z">
        <w:r w:rsidR="001807CC" w:rsidRPr="00DF6672">
          <w:t xml:space="preserve"> containers </w:t>
        </w:r>
      </w:ins>
      <w:ins w:id="563" w:author="Saggar, Sunil" w:date="2017-10-13T02:17:00Z">
        <w:r w:rsidRPr="00DF6672">
          <w:t>on each worker node</w:t>
        </w:r>
      </w:ins>
      <w:r w:rsidRPr="00DF6672">
        <w:t xml:space="preserve"> </w:t>
      </w:r>
      <w:r>
        <w:t xml:space="preserve">are captured </w:t>
      </w:r>
      <w:ins w:id="564" w:author="Saggar, Sunil" w:date="2017-10-13T01:18:00Z">
        <w:r w:rsidR="001807CC" w:rsidRPr="00DF6672">
          <w:t xml:space="preserve">using </w:t>
        </w:r>
      </w:ins>
      <w:r>
        <w:t xml:space="preserve">a </w:t>
      </w:r>
      <w:proofErr w:type="spellStart"/>
      <w:ins w:id="565" w:author="Saggar, Sunil" w:date="2017-10-13T01:17:00Z">
        <w:r w:rsidR="001807CC" w:rsidRPr="006C0E8D">
          <w:rPr>
            <w:rStyle w:val="CodingLanguage"/>
          </w:rPr>
          <w:t>logspout</w:t>
        </w:r>
        <w:proofErr w:type="spellEnd"/>
        <w:r w:rsidR="001807CC" w:rsidRPr="00DF6672">
          <w:t xml:space="preserve"> container </w:t>
        </w:r>
      </w:ins>
      <w:r w:rsidR="003F16C5">
        <w:t xml:space="preserve">running on the node </w:t>
      </w:r>
      <w:r>
        <w:t xml:space="preserve">and </w:t>
      </w:r>
      <w:ins w:id="566" w:author="Saggar, Sunil" w:date="2017-10-13T01:17:00Z">
        <w:r w:rsidRPr="00DF6672">
          <w:t xml:space="preserve">are </w:t>
        </w:r>
      </w:ins>
      <w:r>
        <w:t xml:space="preserve">then </w:t>
      </w:r>
      <w:ins w:id="567" w:author="Saggar, Sunil" w:date="2017-10-13T01:17:00Z">
        <w:r w:rsidRPr="00DF6672">
          <w:t xml:space="preserve">routed to </w:t>
        </w:r>
      </w:ins>
      <w:proofErr w:type="spellStart"/>
      <w:r w:rsidR="003F16C5">
        <w:rPr>
          <w:rStyle w:val="CodingLanguage"/>
        </w:rPr>
        <w:t>l</w:t>
      </w:r>
      <w:r>
        <w:rPr>
          <w:rStyle w:val="CodingLanguage"/>
        </w:rPr>
        <w:t>ogstash</w:t>
      </w:r>
      <w:proofErr w:type="spellEnd"/>
      <w:r>
        <w:t xml:space="preserve">, </w:t>
      </w:r>
      <w:ins w:id="568" w:author="Saggar, Sunil" w:date="2017-10-13T01:18:00Z">
        <w:r w:rsidRPr="00DF6672">
          <w:t>running on ELK node</w:t>
        </w:r>
      </w:ins>
      <w:ins w:id="569" w:author="Saggar, Sunil" w:date="2017-10-13T02:17:00Z">
        <w:r w:rsidR="001807CC" w:rsidRPr="2B3250BB">
          <w:t>.</w:t>
        </w:r>
        <w:r w:rsidR="001807CC" w:rsidRPr="00FB4C4A">
          <w:t xml:space="preserve"> </w:t>
        </w:r>
      </w:ins>
      <w:r w:rsidR="00FB4C4A" w:rsidRPr="00FB4C4A">
        <w:fldChar w:fldCharType="begin"/>
      </w:r>
      <w:r w:rsidR="00FB4C4A" w:rsidRPr="00FB4C4A">
        <w:instrText xml:space="preserve"> REF _Ref498673475 \h </w:instrText>
      </w:r>
      <w:r w:rsidR="00FB4C4A">
        <w:instrText xml:space="preserve"> \* MERGEFORMAT </w:instrText>
      </w:r>
      <w:r w:rsidR="00FB4C4A" w:rsidRPr="00FB4C4A">
        <w:fldChar w:fldCharType="separate"/>
      </w:r>
      <w:r w:rsidR="00653064" w:rsidRPr="00653064">
        <w:t>Figure 30</w:t>
      </w:r>
      <w:r w:rsidR="00FB4C4A" w:rsidRPr="00FB4C4A">
        <w:fldChar w:fldCharType="end"/>
      </w:r>
      <w:r w:rsidR="00FB4C4A" w:rsidRPr="00FB4C4A">
        <w:t xml:space="preserve"> </w:t>
      </w:r>
      <w:ins w:id="570" w:author="Saggar, Sunil" w:date="2017-10-13T02:17:00Z">
        <w:r w:rsidR="001807CC" w:rsidRPr="00520B78">
          <w:t>depicts the l</w:t>
        </w:r>
      </w:ins>
      <w:ins w:id="571" w:author="Saggar, Sunil" w:date="2017-10-13T01:33:00Z">
        <w:r w:rsidR="001807CC" w:rsidRPr="00BA69D3">
          <w:t>o</w:t>
        </w:r>
      </w:ins>
      <w:ins w:id="572" w:author="Saggar, Sunil" w:date="2017-10-13T01:34:00Z">
        <w:r w:rsidR="001807CC" w:rsidRPr="00A56863">
          <w:t xml:space="preserve">gical layout of the monitoring </w:t>
        </w:r>
      </w:ins>
      <w:ins w:id="573" w:author="Saggar, Sunil" w:date="2017-10-13T02:17:00Z">
        <w:r w:rsidR="001807CC" w:rsidRPr="00A56863">
          <w:t>architecture.</w:t>
        </w:r>
      </w:ins>
    </w:p>
    <w:p w14:paraId="24219969" w14:textId="77777777" w:rsidR="001807CC" w:rsidRPr="00A56863" w:rsidRDefault="001807CC">
      <w:pPr>
        <w:pStyle w:val="BodyTextMetricLight10pt"/>
        <w:pPrChange w:id="574" w:author="Saggar, Sunil" w:date="2017-10-16T04:47:00Z">
          <w:pPr/>
        </w:pPrChange>
      </w:pPr>
    </w:p>
    <w:p w14:paraId="38072524" w14:textId="77777777" w:rsidR="001807CC" w:rsidRPr="003C5747" w:rsidRDefault="001807CC">
      <w:pPr>
        <w:pStyle w:val="MISCFigureCaptionHeader8pt"/>
        <w:rPr>
          <w:ins w:id="575" w:author="Saggar, Sunil" w:date="2017-10-13T01:34:00Z"/>
        </w:rPr>
        <w:pPrChange w:id="576" w:author="Saggar, Sunil" w:date="2017-10-13T01:34:00Z">
          <w:pPr/>
        </w:pPrChange>
      </w:pPr>
    </w:p>
    <w:p w14:paraId="0528A14F" w14:textId="77777777" w:rsidR="001807CC" w:rsidRDefault="001807CC">
      <w:pPr>
        <w:pStyle w:val="FigureAfterspace"/>
        <w:pPrChange w:id="577" w:author="Saggar, Sunil" w:date="2017-10-13T01:34:00Z">
          <w:pPr/>
        </w:pPrChange>
      </w:pPr>
      <w:ins w:id="578" w:author="Saggar, Sunil" w:date="2017-10-13T01:34:00Z">
        <w:r>
          <w:rPr>
            <w:noProof/>
          </w:rPr>
          <w:drawing>
            <wp:inline distT="0" distB="0" distL="0" distR="0" wp14:anchorId="72D8C6D7" wp14:editId="25719F75">
              <wp:extent cx="3665034" cy="3857930"/>
              <wp:effectExtent l="0" t="0" r="0" b="0"/>
              <wp:docPr id="10462097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a:extLst>
                          <a:ext uri="{28A0092B-C50C-407E-A947-70E740481C1C}">
                            <a14:useLocalDpi xmlns:a14="http://schemas.microsoft.com/office/drawing/2010/main" val="0"/>
                          </a:ext>
                        </a:extLst>
                      </a:blip>
                      <a:stretch>
                        <a:fillRect/>
                      </a:stretch>
                    </pic:blipFill>
                    <pic:spPr>
                      <a:xfrm>
                        <a:off x="0" y="0"/>
                        <a:ext cx="3695996" cy="3890521"/>
                      </a:xfrm>
                      <a:prstGeom prst="rect">
                        <a:avLst/>
                      </a:prstGeom>
                    </pic:spPr>
                  </pic:pic>
                </a:graphicData>
              </a:graphic>
            </wp:inline>
          </w:drawing>
        </w:r>
      </w:ins>
    </w:p>
    <w:p w14:paraId="0601A28C" w14:textId="0D1A6612" w:rsidR="00FB4C4A" w:rsidRDefault="00FB4C4A" w:rsidP="00FB4C4A">
      <w:pPr>
        <w:pStyle w:val="MISCFigureCaptionHeader8pt"/>
      </w:pPr>
      <w:bookmarkStart w:id="579" w:name="_Ref498673475"/>
      <w:r w:rsidRPr="00FB4C4A">
        <w:rPr>
          <w:rStyle w:val="MISCFigureCaptionHeaderBold8pt"/>
        </w:rPr>
        <w:t xml:space="preserve">Figure </w:t>
      </w:r>
      <w:r w:rsidRPr="2F38FAA4">
        <w:fldChar w:fldCharType="begin"/>
      </w:r>
      <w:r w:rsidRPr="00FB4C4A">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30</w:t>
      </w:r>
      <w:r w:rsidRPr="2F38FAA4">
        <w:fldChar w:fldCharType="end"/>
      </w:r>
      <w:bookmarkEnd w:id="579"/>
      <w:r w:rsidRPr="00FB4C4A">
        <w:rPr>
          <w:rStyle w:val="MISCFigureCaptionHeaderBold8pt"/>
        </w:rPr>
        <w:t>.</w:t>
      </w:r>
      <w:r>
        <w:t xml:space="preserve"> Monitoring architecture</w:t>
      </w:r>
    </w:p>
    <w:p w14:paraId="445982B5" w14:textId="77777777" w:rsidR="001807CC" w:rsidDel="07D129C7" w:rsidRDefault="001807CC" w:rsidP="001807CC">
      <w:pPr>
        <w:pStyle w:val="MISCFigureCaptionHeader8pt"/>
        <w:rPr>
          <w:ins w:id="580" w:author="Moynihan, Nick [2]" w:date="2017-10-10T11:55:00Z"/>
          <w:del w:id="581" w:author="Saggar, Sunil" w:date="2017-10-13T01:41:00Z"/>
        </w:rPr>
      </w:pPr>
    </w:p>
    <w:p w14:paraId="750F1C7F" w14:textId="77777777" w:rsidR="00FB4C4A" w:rsidRDefault="001807CC" w:rsidP="00FB4C4A">
      <w:pPr>
        <w:pStyle w:val="Heading2"/>
      </w:pPr>
      <w:bookmarkStart w:id="582" w:name="_Toc500883924"/>
      <w:ins w:id="583" w:author="Saggar, Sunil" w:date="2017-10-13T02:22:00Z">
        <w:r w:rsidRPr="49F9D633">
          <w:t>Data flow</w:t>
        </w:r>
      </w:ins>
      <w:bookmarkEnd w:id="582"/>
    </w:p>
    <w:p w14:paraId="38F82BA7" w14:textId="43393E7F" w:rsidR="001807CC" w:rsidRDefault="001807CC" w:rsidP="00FB4C4A">
      <w:pPr>
        <w:pStyle w:val="BodyTextMetricLight10pt"/>
        <w:rPr>
          <w:rFonts w:eastAsia="MetricHPE Light" w:cs="MetricHPE Light"/>
        </w:rPr>
      </w:pPr>
      <w:ins w:id="584" w:author="Saggar, Sunil" w:date="2017-10-13T02:21:00Z">
        <w:r>
          <w:t>Logspout routes the data from all the containers running on each of the worker node</w:t>
        </w:r>
      </w:ins>
      <w:r w:rsidR="00483E1D">
        <w:t>s</w:t>
      </w:r>
      <w:ins w:id="585" w:author="Saggar, Sunil" w:date="2017-10-13T02:21:00Z">
        <w:r>
          <w:t xml:space="preserve"> t</w:t>
        </w:r>
      </w:ins>
      <w:r w:rsidR="009A7B2E">
        <w:t xml:space="preserve">o Logstash </w:t>
      </w:r>
      <w:ins w:id="586" w:author="Saggar, Sunil" w:date="2017-10-13T02:21:00Z">
        <w:r w:rsidR="00FB4C4A">
          <w:t xml:space="preserve">running </w:t>
        </w:r>
        <w:r>
          <w:t xml:space="preserve">on port </w:t>
        </w:r>
        <w:r w:rsidRPr="00483E1D">
          <w:rPr>
            <w:rStyle w:val="CodingLanguage"/>
          </w:rPr>
          <w:t>5000</w:t>
        </w:r>
        <w:r>
          <w:t xml:space="preserve"> on </w:t>
        </w:r>
      </w:ins>
      <w:r w:rsidR="00FB4C4A">
        <w:t xml:space="preserve">the </w:t>
      </w:r>
      <w:ins w:id="587" w:author="Saggar, Sunil" w:date="2017-10-13T02:21:00Z">
        <w:r>
          <w:t xml:space="preserve">ELK node. </w:t>
        </w:r>
      </w:ins>
      <w:r w:rsidR="00FB4C4A">
        <w:t>You can configure Logspout</w:t>
      </w:r>
      <w:ins w:id="588" w:author="Saggar, Sunil" w:date="2017-10-13T02:21:00Z">
        <w:r>
          <w:t xml:space="preserve"> to filter </w:t>
        </w:r>
      </w:ins>
      <w:r w:rsidR="007C6E7B">
        <w:t xml:space="preserve">the </w:t>
      </w:r>
      <w:ins w:id="589" w:author="Saggar, Sunil" w:date="2017-10-13T02:21:00Z">
        <w:r>
          <w:t>data based on business rules</w:t>
        </w:r>
      </w:ins>
      <w:r w:rsidR="00FB4C4A">
        <w:t xml:space="preserve"> </w:t>
      </w:r>
      <w:r w:rsidR="00483E1D">
        <w:t xml:space="preserve">that </w:t>
      </w:r>
      <w:r w:rsidR="00FB4C4A">
        <w:t xml:space="preserve">you define in </w:t>
      </w:r>
      <w:ins w:id="590" w:author="Saggar, Sunil" w:date="2017-10-13T02:21:00Z">
        <w:r>
          <w:t xml:space="preserve">the </w:t>
        </w:r>
      </w:ins>
      <w:r w:rsidR="00FB4C4A" w:rsidRPr="00FB4C4A">
        <w:rPr>
          <w:rStyle w:val="CodingLanguage"/>
        </w:rPr>
        <w:t>files/</w:t>
      </w:r>
      <w:proofErr w:type="spellStart"/>
      <w:ins w:id="591" w:author="Saggar, Sunil" w:date="2017-10-13T02:21:00Z">
        <w:r w:rsidRPr="00FB4C4A">
          <w:rPr>
            <w:rStyle w:val="CodingLanguage"/>
          </w:rPr>
          <w:t>logstash.conf</w:t>
        </w:r>
        <w:proofErr w:type="spellEnd"/>
        <w:r>
          <w:t xml:space="preserve"> file. </w:t>
        </w:r>
        <w:r w:rsidRPr="2B3250BB">
          <w:t xml:space="preserve"> </w:t>
        </w:r>
      </w:ins>
      <w:r w:rsidR="00FB4C4A">
        <w:t>L</w:t>
      </w:r>
      <w:ins w:id="592" w:author="Saggar, Sunil" w:date="2017-10-13T02:21:00Z">
        <w:r>
          <w:t xml:space="preserve">ogstash also allows the user to define the </w:t>
        </w:r>
      </w:ins>
      <w:r w:rsidR="004118E4">
        <w:t>destination or “</w:t>
      </w:r>
      <w:ins w:id="593" w:author="Saggar, Sunil" w:date="2017-10-13T02:21:00Z">
        <w:r>
          <w:t>stash</w:t>
        </w:r>
      </w:ins>
      <w:r w:rsidR="004118E4">
        <w:t>”</w:t>
      </w:r>
      <w:ins w:id="594" w:author="Saggar, Sunil" w:date="2017-10-13T02:21:00Z">
        <w:r>
          <w:t xml:space="preserve"> </w:t>
        </w:r>
      </w:ins>
      <w:r w:rsidR="004118E4">
        <w:t>for the data</w:t>
      </w:r>
      <w:ins w:id="595" w:author="Saggar, Sunil" w:date="2017-10-13T02:21:00Z">
        <w:r>
          <w:t xml:space="preserve">. In the current configuration, </w:t>
        </w:r>
      </w:ins>
      <w:r w:rsidR="009A7B2E">
        <w:t>E</w:t>
      </w:r>
      <w:ins w:id="596" w:author="Saggar, Sunil" w:date="2017-10-13T02:21:00Z">
        <w:r>
          <w:t xml:space="preserve">lasticsearch has been defined </w:t>
        </w:r>
      </w:ins>
      <w:r w:rsidR="00483E1D">
        <w:t>for</w:t>
      </w:r>
      <w:ins w:id="597" w:author="Saggar, Sunil" w:date="2017-10-13T02:21:00Z">
        <w:r>
          <w:t xml:space="preserve"> storage</w:t>
        </w:r>
        <w:r w:rsidRPr="2B3250BB">
          <w:t xml:space="preserve">. </w:t>
        </w:r>
      </w:ins>
      <w:r w:rsidR="004118E4">
        <w:t xml:space="preserve">For </w:t>
      </w:r>
      <w:ins w:id="598" w:author="Saggar, Sunil" w:date="2017-10-13T02:21:00Z">
        <w:r w:rsidR="004118E4" w:rsidRPr="0093CDE9">
          <w:rPr>
            <w:rFonts w:eastAsia="MetricHPE Light" w:cs="MetricHPE Light"/>
            <w:rPrChange w:id="599" w:author="Olker, Dave (Global Solutions Engineering) [2]" w:date="2017-10-30T13:31:00Z">
              <w:rPr/>
            </w:rPrChange>
          </w:rPr>
          <w:t>more details on how to filter and transform the data on the fly</w:t>
        </w:r>
      </w:ins>
      <w:r w:rsidR="004118E4">
        <w:rPr>
          <w:rFonts w:eastAsia="MetricHPE Light" w:cs="MetricHPE Light"/>
        </w:rPr>
        <w:t>, r</w:t>
      </w:r>
      <w:ins w:id="600" w:author="Saggar, Sunil" w:date="2017-10-13T02:21:00Z">
        <w:r>
          <w:t>efer</w:t>
        </w:r>
        <w:r w:rsidRPr="2B3250BB">
          <w:t xml:space="preserve"> </w:t>
        </w:r>
      </w:ins>
      <w:r w:rsidR="004118E4">
        <w:t>to the documentation at</w:t>
      </w:r>
      <w:r w:rsidR="004118E4">
        <w:rPr>
          <w:rFonts w:eastAsia="MetricHPE Light" w:cs="MetricHPE Light"/>
        </w:rPr>
        <w:t xml:space="preserve"> </w:t>
      </w:r>
      <w:hyperlink r:id="rId65" w:history="1">
        <w:r w:rsidR="004118E4" w:rsidRPr="004118E4">
          <w:rPr>
            <w:rStyle w:val="Hyperlink"/>
            <w:rFonts w:eastAsia="MetricHPE Light" w:cs="MetricHPE Light"/>
          </w:rPr>
          <w:t>https://www.elastic.co/products/logstash</w:t>
        </w:r>
      </w:hyperlink>
      <w:ins w:id="601" w:author="Saggar, Sunil" w:date="2017-10-13T02:21:00Z">
        <w:r w:rsidRPr="0093CDE9">
          <w:rPr>
            <w:rFonts w:eastAsia="MetricHPE Light" w:cs="MetricHPE Light"/>
            <w:rPrChange w:id="602" w:author="Olker, Dave (Global Solutions Engineering) [2]" w:date="2017-10-30T13:31:00Z">
              <w:rPr/>
            </w:rPrChange>
          </w:rPr>
          <w:t>.</w:t>
        </w:r>
      </w:ins>
    </w:p>
    <w:p w14:paraId="78958326" w14:textId="2A8F1D0B" w:rsidR="009A7B2E" w:rsidRDefault="009A7B2E" w:rsidP="009A7B2E">
      <w:pPr>
        <w:pStyle w:val="Heading2"/>
        <w:rPr>
          <w:rFonts w:eastAsia="MetricHPE Light"/>
        </w:rPr>
      </w:pPr>
      <w:bookmarkStart w:id="603" w:name="_Toc500883925"/>
      <w:r>
        <w:rPr>
          <w:rFonts w:eastAsia="MetricHPE Light"/>
        </w:rPr>
        <w:lastRenderedPageBreak/>
        <w:t>Data visualization</w:t>
      </w:r>
      <w:bookmarkEnd w:id="603"/>
    </w:p>
    <w:p w14:paraId="780673A3" w14:textId="6D3C4546" w:rsidR="009A7B2E" w:rsidRPr="009A7B2E" w:rsidRDefault="009A7B2E" w:rsidP="009A7B2E">
      <w:pPr>
        <w:pStyle w:val="BodyTextLastMetricLight10pt"/>
        <w:rPr>
          <w:rFonts w:eastAsia="MetricHPE Light"/>
        </w:rPr>
      </w:pPr>
      <w:ins w:id="604" w:author="Saggar, Sunil" w:date="2017-10-13T01:51:00Z">
        <w:r>
          <w:t>Kibana is used for data visualization. Kibana querie</w:t>
        </w:r>
      </w:ins>
      <w:ins w:id="605" w:author="Saggar, Sunil" w:date="2017-10-13T01:52:00Z">
        <w:r>
          <w:t xml:space="preserve">s </w:t>
        </w:r>
      </w:ins>
      <w:r>
        <w:t>E</w:t>
      </w:r>
      <w:ins w:id="606" w:author="Saggar, Sunil" w:date="2017-10-13T01:52:00Z">
        <w:r>
          <w:t>lasticsearch periodically and helps a user</w:t>
        </w:r>
      </w:ins>
      <w:r w:rsidR="00C45869">
        <w:t xml:space="preserve"> to</w:t>
      </w:r>
      <w:ins w:id="607" w:author="Saggar, Sunil" w:date="2017-10-13T01:52:00Z">
        <w:r>
          <w:t xml:space="preserve"> create </w:t>
        </w:r>
      </w:ins>
      <w:r w:rsidR="00C45869">
        <w:t xml:space="preserve">a </w:t>
      </w:r>
      <w:ins w:id="608" w:author="Saggar, Sunil" w:date="2017-10-13T01:52:00Z">
        <w:r>
          <w:t>moni</w:t>
        </w:r>
      </w:ins>
      <w:r>
        <w:t>t</w:t>
      </w:r>
      <w:ins w:id="609" w:author="Saggar, Sunil" w:date="2017-10-13T01:52:00Z">
        <w:r>
          <w:t>oring dashboard</w:t>
        </w:r>
      </w:ins>
      <w:r>
        <w:t>. For more information on co</w:t>
      </w:r>
      <w:r w:rsidR="00C454F0">
        <w:t>nfiguring Kibana, see Appendix C</w:t>
      </w:r>
      <w:r>
        <w:t>.</w:t>
      </w:r>
    </w:p>
    <w:p w14:paraId="23AF849B" w14:textId="77777777" w:rsidR="001807CC" w:rsidDel="153DA3B2" w:rsidRDefault="001807CC">
      <w:pPr>
        <w:pStyle w:val="MISCFigureCaptionHeader8pt"/>
        <w:rPr>
          <w:ins w:id="610" w:author="Saggar, Sunil" w:date="2017-10-13T02:18:00Z"/>
          <w:del w:id="611" w:author="Saggar, Sunil" w:date="2017-10-13T02:21:00Z"/>
        </w:rPr>
        <w:pPrChange w:id="612" w:author="Saggar, Sunil" w:date="2017-10-13T01:41:00Z">
          <w:pPr/>
        </w:pPrChange>
      </w:pPr>
    </w:p>
    <w:p w14:paraId="6158DB3D" w14:textId="194E94F7" w:rsidR="005F7879" w:rsidRPr="00B0381D" w:rsidRDefault="005F7879" w:rsidP="005F7879">
      <w:pPr>
        <w:pStyle w:val="Heading1"/>
        <w:rPr>
          <w:color w:val="auto"/>
        </w:rPr>
      </w:pPr>
      <w:bookmarkStart w:id="613" w:name="_Toc500883926"/>
      <w:ins w:id="614" w:author="Olker, Dave (Global Solutions Engineering) [2]" w:date="2017-10-30T11:20:00Z">
        <w:r w:rsidRPr="00B0381D">
          <w:rPr>
            <w:color w:val="auto"/>
            <w:rPrChange w:id="615" w:author="Olker, Dave (Global Solutions Engineering) [2]" w:date="2017-10-30T13:47:00Z">
              <w:rPr/>
            </w:rPrChange>
          </w:rPr>
          <w:t xml:space="preserve">Deploying the Play </w:t>
        </w:r>
      </w:ins>
      <w:ins w:id="616" w:author="Olker, Dave (Global Solutions Engineering) [2]" w:date="2017-10-30T12:26:00Z">
        <w:r w:rsidRPr="00B0381D">
          <w:rPr>
            <w:color w:val="auto"/>
            <w:rPrChange w:id="617" w:author="Olker, Dave (Global Solutions Engineering) [2]" w:date="2017-10-30T13:47:00Z">
              <w:rPr/>
            </w:rPrChange>
          </w:rPr>
          <w:t>w</w:t>
        </w:r>
      </w:ins>
      <w:ins w:id="618" w:author="Olker, Dave (Global Solutions Engineering) [2]" w:date="2017-10-30T11:20:00Z">
        <w:r w:rsidRPr="00B0381D">
          <w:rPr>
            <w:color w:val="auto"/>
            <w:rPrChange w:id="619" w:author="Olker, Dave (Global Solutions Engineering) [2]" w:date="2017-10-30T13:47:00Z">
              <w:rPr/>
            </w:rPrChange>
          </w:rPr>
          <w:t xml:space="preserve">ith Docker </w:t>
        </w:r>
      </w:ins>
      <w:r w:rsidR="00DB7FD7">
        <w:rPr>
          <w:color w:val="auto"/>
        </w:rPr>
        <w:t>s</w:t>
      </w:r>
      <w:ins w:id="620" w:author="Olker, Dave (Global Solutions Engineering) [2]" w:date="2017-10-30T11:20:00Z">
        <w:r w:rsidRPr="00B0381D">
          <w:rPr>
            <w:color w:val="auto"/>
            <w:rPrChange w:id="621" w:author="Olker, Dave (Global Solutions Engineering) [2]" w:date="2017-10-30T13:47:00Z">
              <w:rPr/>
            </w:rPrChange>
          </w:rPr>
          <w:t>ervice</w:t>
        </w:r>
      </w:ins>
      <w:bookmarkEnd w:id="613"/>
    </w:p>
    <w:p w14:paraId="40EB6FD9" w14:textId="1FE5DCA9" w:rsidR="00621B63" w:rsidRDefault="005F7879" w:rsidP="00621B63">
      <w:pPr>
        <w:pStyle w:val="BodyTextMetricLight10pt"/>
      </w:pPr>
      <w:ins w:id="622" w:author="Olker, Dave (Global Solutions Engineering) [2]" w:date="2017-10-30T11:34:00Z">
        <w:r w:rsidRPr="00B0381D">
          <w:rPr>
            <w:rPrChange w:id="623" w:author="Olker, Dave (Global Solutions Engineering) [2]" w:date="2017-10-30T13:47:00Z">
              <w:rPr>
                <w:color w:val="00B0F0"/>
              </w:rPr>
            </w:rPrChange>
          </w:rPr>
          <w:t>Play with Docker</w:t>
        </w:r>
      </w:ins>
      <w:ins w:id="624" w:author="Olker, Dave (Global Solutions Engineering) [2]" w:date="2017-10-30T12:11:00Z">
        <w:r w:rsidRPr="00B0381D">
          <w:rPr>
            <w:rPrChange w:id="625" w:author="Olker, Dave (Global Solutions Engineering) [2]" w:date="2017-10-30T13:47:00Z">
              <w:rPr>
                <w:color w:val="00B0F0"/>
              </w:rPr>
            </w:rPrChange>
          </w:rPr>
          <w:t xml:space="preserve"> (PWD)</w:t>
        </w:r>
      </w:ins>
      <w:ins w:id="626" w:author="Olker, Dave (Global Solutions Engineering) [2]" w:date="2017-10-30T11:34:00Z">
        <w:r w:rsidRPr="2F38FAA4">
          <w:t xml:space="preserve"> </w:t>
        </w:r>
      </w:ins>
      <w:ins w:id="627" w:author="Olker, Dave (Global Solutions Engineering) [2]" w:date="2017-10-30T11:35:00Z">
        <w:r w:rsidRPr="00B0381D">
          <w:rPr>
            <w:rPrChange w:id="628" w:author="Olker, Dave (Global Solutions Engineering) [2]" w:date="2017-10-30T13:47:00Z">
              <w:rPr>
                <w:color w:val="00B0F0"/>
              </w:rPr>
            </w:rPrChange>
          </w:rPr>
          <w:t xml:space="preserve">is a free, cloud-based service that </w:t>
        </w:r>
      </w:ins>
      <w:ins w:id="629" w:author="Olker, Dave (Global Solutions Engineering) [2]" w:date="2017-10-30T11:34:00Z">
        <w:r w:rsidRPr="00B0381D">
          <w:rPr>
            <w:rPrChange w:id="630" w:author="Olker, Dave (Global Solutions Engineering) [2]" w:date="2017-10-30T13:47:00Z">
              <w:rPr>
                <w:color w:val="00B0F0"/>
              </w:rPr>
            </w:rPrChange>
          </w:rPr>
          <w:t xml:space="preserve">gives </w:t>
        </w:r>
      </w:ins>
      <w:ins w:id="631" w:author="Olker, Dave (Global Solutions Engineering) [2]" w:date="2017-10-30T11:35:00Z">
        <w:r w:rsidRPr="00B0381D">
          <w:rPr>
            <w:rPrChange w:id="632" w:author="Olker, Dave (Global Solutions Engineering) [2]" w:date="2017-10-30T13:47:00Z">
              <w:rPr>
                <w:color w:val="00B0F0"/>
              </w:rPr>
            </w:rPrChange>
          </w:rPr>
          <w:t xml:space="preserve">users </w:t>
        </w:r>
      </w:ins>
      <w:ins w:id="633" w:author="Olker, Dave (Global Solutions Engineering) [2]" w:date="2017-10-30T12:10:00Z">
        <w:r w:rsidRPr="00B0381D">
          <w:rPr>
            <w:rPrChange w:id="634" w:author="Olker, Dave (Global Solutions Engineering) [2]" w:date="2017-10-30T13:47:00Z">
              <w:rPr>
                <w:color w:val="00B0F0"/>
              </w:rPr>
            </w:rPrChange>
          </w:rPr>
          <w:t xml:space="preserve">the ability to experiment and interact with real live Docker instances for testing or educational purposes.  </w:t>
        </w:r>
      </w:ins>
      <w:ins w:id="635" w:author="Olker, Dave (Global Solutions Engineering) [2]" w:date="2017-10-30T12:11:00Z">
        <w:r w:rsidRPr="00B0381D">
          <w:rPr>
            <w:rPrChange w:id="636" w:author="Olker, Dave (Global Solutions Engineering) [2]" w:date="2017-10-30T13:47:00Z">
              <w:rPr>
                <w:color w:val="00B0F0"/>
              </w:rPr>
            </w:rPrChange>
          </w:rPr>
          <w:t xml:space="preserve">PWD provides </w:t>
        </w:r>
      </w:ins>
      <w:ins w:id="637" w:author="Olker, Dave (Global Solutions Engineering) [2]" w:date="2017-10-30T11:34:00Z">
        <w:r w:rsidRPr="00B0381D">
          <w:rPr>
            <w:rPrChange w:id="638" w:author="Olker, Dave (Global Solutions Engineering) [2]" w:date="2017-10-30T13:47:00Z">
              <w:rPr>
                <w:color w:val="00B0F0"/>
              </w:rPr>
            </w:rPrChange>
          </w:rPr>
          <w:t xml:space="preserve">the experience of </w:t>
        </w:r>
      </w:ins>
      <w:r w:rsidR="00132B58">
        <w:t>deploying</w:t>
      </w:r>
      <w:ins w:id="639" w:author="Olker, Dave (Global Solutions Engineering) [2]" w:date="2017-10-30T11:34:00Z">
        <w:r w:rsidRPr="00B0381D">
          <w:rPr>
            <w:rPrChange w:id="640" w:author="Olker, Dave (Global Solutions Engineering) [2]" w:date="2017-10-30T13:47:00Z">
              <w:rPr>
                <w:color w:val="00B0F0"/>
              </w:rPr>
            </w:rPrChange>
          </w:rPr>
          <w:t xml:space="preserve"> a</w:t>
        </w:r>
      </w:ins>
      <w:ins w:id="641" w:author="Olker, Dave (Global Solutions Engineering) [2]" w:date="2017-10-30T11:35:00Z">
        <w:r w:rsidRPr="00B0381D">
          <w:rPr>
            <w:rPrChange w:id="642" w:author="Olker, Dave (Global Solutions Engineering) [2]" w:date="2017-10-30T13:47:00Z">
              <w:rPr>
                <w:color w:val="00B0F0"/>
              </w:rPr>
            </w:rPrChange>
          </w:rPr>
          <w:t>n</w:t>
        </w:r>
      </w:ins>
      <w:ins w:id="643" w:author="Olker, Dave (Global Solutions Engineering) [2]" w:date="2017-10-30T11:34:00Z">
        <w:r w:rsidRPr="00B0381D">
          <w:rPr>
            <w:rPrChange w:id="644" w:author="Olker, Dave (Global Solutions Engineering) [2]" w:date="2017-10-30T13:47:00Z">
              <w:rPr>
                <w:color w:val="00B0F0"/>
              </w:rPr>
            </w:rPrChange>
          </w:rPr>
          <w:t xml:space="preserve"> Alpine Linux Virtual Machine</w:t>
        </w:r>
      </w:ins>
      <w:r w:rsidR="00DB7FD7">
        <w:t>,</w:t>
      </w:r>
      <w:ins w:id="645" w:author="Olker, Dave (Global Solutions Engineering) [2]" w:date="2017-10-30T11:34:00Z">
        <w:r w:rsidRPr="00B0381D">
          <w:rPr>
            <w:rPrChange w:id="646" w:author="Olker, Dave (Global Solutions Engineering) [2]" w:date="2017-10-30T13:47:00Z">
              <w:rPr>
                <w:color w:val="00B0F0"/>
              </w:rPr>
            </w:rPrChange>
          </w:rPr>
          <w:t xml:space="preserve"> where you can build and run Docker containers and even create clusters with Docker features like Swarm Mode.</w:t>
        </w:r>
      </w:ins>
      <w:ins w:id="647" w:author="Olker, Dave (Global Solutions Engineering) [2]" w:date="2017-10-30T11:36:00Z">
        <w:r w:rsidRPr="2F38FAA4">
          <w:t xml:space="preserve"> </w:t>
        </w:r>
        <w:r w:rsidR="00621B63" w:rsidRPr="00B0381D">
          <w:rPr>
            <w:rPrChange w:id="648" w:author="Olker, Dave (Global Solutions Engineering) [2]" w:date="2017-10-30T13:47:00Z">
              <w:rPr>
                <w:color w:val="00B0F0"/>
              </w:rPr>
            </w:rPrChange>
          </w:rPr>
          <w:t xml:space="preserve">The service </w:t>
        </w:r>
      </w:ins>
      <w:ins w:id="649" w:author="Olker, Dave (Global Solutions Engineering) [2]" w:date="2017-10-30T12:11:00Z">
        <w:r w:rsidR="00621B63" w:rsidRPr="00B0381D">
          <w:rPr>
            <w:rPrChange w:id="650" w:author="Olker, Dave (Global Solutions Engineering) [2]" w:date="2017-10-30T13:47:00Z">
              <w:rPr>
                <w:color w:val="00B0F0"/>
              </w:rPr>
            </w:rPrChange>
          </w:rPr>
          <w:t xml:space="preserve">allows </w:t>
        </w:r>
      </w:ins>
      <w:ins w:id="651" w:author="Olker, Dave (Global Solutions Engineering) [2]" w:date="2017-10-30T11:38:00Z">
        <w:r w:rsidR="00621B63" w:rsidRPr="00B0381D">
          <w:rPr>
            <w:rPrChange w:id="652" w:author="Olker, Dave (Global Solutions Engineering) [2]" w:date="2017-10-30T13:47:00Z">
              <w:rPr>
                <w:color w:val="00B0F0"/>
              </w:rPr>
            </w:rPrChange>
          </w:rPr>
          <w:t xml:space="preserve">users </w:t>
        </w:r>
      </w:ins>
      <w:r w:rsidR="009E20A3">
        <w:t>who have</w:t>
      </w:r>
      <w:ins w:id="653" w:author="Olker, Dave (Global Solutions Engineering) [2]" w:date="2017-10-30T11:38:00Z">
        <w:r w:rsidR="00621B63" w:rsidRPr="00B0381D">
          <w:rPr>
            <w:rPrChange w:id="654" w:author="Olker, Dave (Global Solutions Engineering) [2]" w:date="2017-10-30T13:47:00Z">
              <w:rPr>
                <w:color w:val="00B0F0"/>
              </w:rPr>
            </w:rPrChange>
          </w:rPr>
          <w:t xml:space="preserve"> no previous Docker experience </w:t>
        </w:r>
      </w:ins>
      <w:ins w:id="655" w:author="Olker, Dave (Global Solutions Engineering) [2]" w:date="2017-10-30T12:11:00Z">
        <w:r w:rsidR="00621B63" w:rsidRPr="00B0381D">
          <w:rPr>
            <w:rPrChange w:id="656" w:author="Olker, Dave (Global Solutions Engineering) [2]" w:date="2017-10-30T13:47:00Z">
              <w:rPr>
                <w:color w:val="00B0F0"/>
              </w:rPr>
            </w:rPrChange>
          </w:rPr>
          <w:t xml:space="preserve">or </w:t>
        </w:r>
      </w:ins>
      <w:r w:rsidR="00DB7FD7">
        <w:t xml:space="preserve">no </w:t>
      </w:r>
      <w:ins w:id="657" w:author="Olker, Dave (Global Solutions Engineering) [2]" w:date="2017-10-30T12:11:00Z">
        <w:r w:rsidR="00621B63" w:rsidRPr="00B0381D">
          <w:rPr>
            <w:rPrChange w:id="658" w:author="Olker, Dave (Global Solutions Engineering) [2]" w:date="2017-10-30T13:47:00Z">
              <w:rPr>
                <w:color w:val="00B0F0"/>
              </w:rPr>
            </w:rPrChange>
          </w:rPr>
          <w:t>access to local hardware</w:t>
        </w:r>
      </w:ins>
      <w:r w:rsidR="009E20A3">
        <w:t xml:space="preserve"> with</w:t>
      </w:r>
      <w:ins w:id="659" w:author="Olker, Dave (Global Solutions Engineering) [2]" w:date="2017-10-30T12:11:00Z">
        <w:r w:rsidR="00621B63" w:rsidRPr="00B0381D">
          <w:rPr>
            <w:rPrChange w:id="660" w:author="Olker, Dave (Global Solutions Engineering) [2]" w:date="2017-10-30T13:47:00Z">
              <w:rPr>
                <w:color w:val="00B0F0"/>
              </w:rPr>
            </w:rPrChange>
          </w:rPr>
          <w:t xml:space="preserve"> the opportunity to work in a live Docker environment.  </w:t>
        </w:r>
      </w:ins>
    </w:p>
    <w:p w14:paraId="28DFA534" w14:textId="0A573EF0" w:rsidR="005F7879" w:rsidRPr="00B0381D" w:rsidRDefault="00621B63" w:rsidP="00621B63">
      <w:pPr>
        <w:pStyle w:val="BodyTextMetricLight10pt"/>
      </w:pPr>
      <w:r>
        <w:t>Under the hood, Docker-in-Docker (</w:t>
      </w:r>
      <w:proofErr w:type="spellStart"/>
      <w:r>
        <w:t>DinD</w:t>
      </w:r>
      <w:proofErr w:type="spellEnd"/>
      <w:r>
        <w:t>) is used to give the effect of multiple VMs</w:t>
      </w:r>
      <w:r w:rsidR="009E20A3">
        <w:t xml:space="preserve"> </w:t>
      </w:r>
      <w:r>
        <w:t>/</w:t>
      </w:r>
      <w:r w:rsidR="009E20A3">
        <w:t xml:space="preserve"> </w:t>
      </w:r>
      <w:r>
        <w:t xml:space="preserve">PCs. In addition to the playground, PWD also includes a training site composed of a large set of Docker labs and quizzes from beginner to advanced level available at </w:t>
      </w:r>
      <w:hyperlink r:id="rId66">
        <w:r w:rsidR="2F38FAA4" w:rsidRPr="2F38FAA4">
          <w:rPr>
            <w:rStyle w:val="Hyperlink"/>
          </w:rPr>
          <w:t>http://training.play-with-docker.com</w:t>
        </w:r>
      </w:hyperlink>
      <w:r>
        <w:t xml:space="preserve">. </w:t>
      </w:r>
    </w:p>
    <w:p w14:paraId="26D180E7" w14:textId="597B5D49" w:rsidR="005F7879" w:rsidRPr="00B0381D" w:rsidRDefault="005F7879" w:rsidP="00621B63">
      <w:pPr>
        <w:pStyle w:val="BodyTextMetricLight10pt"/>
      </w:pPr>
      <w:ins w:id="661" w:author="Olker, Dave (Global Solutions Engineering) [2]" w:date="2017-10-30T12:20:00Z">
        <w:r w:rsidRPr="00B0381D">
          <w:rPr>
            <w:rPrChange w:id="662" w:author="Olker, Dave (Global Solutions Engineering) [2]" w:date="2017-10-30T13:47:00Z">
              <w:rPr>
                <w:color w:val="00B0F0"/>
              </w:rPr>
            </w:rPrChange>
          </w:rPr>
          <w:t xml:space="preserve">The </w:t>
        </w:r>
      </w:ins>
      <w:r w:rsidR="00621B63">
        <w:t>public</w:t>
      </w:r>
      <w:ins w:id="663" w:author="Olker, Dave (Global Solutions Engineering) [2]" w:date="2017-10-30T12:20:00Z">
        <w:r w:rsidRPr="00B0381D">
          <w:rPr>
            <w:rPrChange w:id="664" w:author="Olker, Dave (Global Solutions Engineering) [2]" w:date="2017-10-30T13:47:00Z">
              <w:rPr>
                <w:color w:val="00B0F0"/>
              </w:rPr>
            </w:rPrChange>
          </w:rPr>
          <w:t xml:space="preserve"> cloud-based version of PWD is available at </w:t>
        </w:r>
      </w:ins>
      <w:ins w:id="665" w:author="Olker, Dave (Global Solutions Engineering) [2]" w:date="2017-10-30T12:41:00Z">
        <w:r w:rsidRPr="00B0381D">
          <w:fldChar w:fldCharType="begin"/>
        </w:r>
        <w:r w:rsidRPr="00B0381D">
          <w:rPr>
            <w:rPrChange w:id="666" w:author="Olker, Dave (Global Solutions Engineering) [2]" w:date="2017-10-30T13:47:00Z">
              <w:rPr>
                <w:color w:val="00B0F0"/>
              </w:rPr>
            </w:rPrChange>
          </w:rPr>
          <w:instrText xml:space="preserve"> HYPERLINK "</w:instrText>
        </w:r>
      </w:ins>
      <w:ins w:id="667" w:author="Olker, Dave (Global Solutions Engineering) [2]" w:date="2017-10-30T12:20:00Z">
        <w:r w:rsidRPr="00B0381D">
          <w:rPr>
            <w:rPrChange w:id="668" w:author="Olker, Dave (Global Solutions Engineering) [2]" w:date="2017-10-30T13:47:00Z">
              <w:rPr>
                <w:color w:val="00B0F0"/>
              </w:rPr>
            </w:rPrChange>
          </w:rPr>
          <w:instrText>http://play-with-docker.com</w:instrText>
        </w:r>
      </w:ins>
      <w:ins w:id="669" w:author="Olker, Dave (Global Solutions Engineering) [2]" w:date="2017-10-30T12:41:00Z">
        <w:r w:rsidRPr="00B0381D">
          <w:rPr>
            <w:rPrChange w:id="670" w:author="Olker, Dave (Global Solutions Engineering) [2]" w:date="2017-10-30T13:47:00Z">
              <w:rPr>
                <w:color w:val="00B0F0"/>
              </w:rPr>
            </w:rPrChange>
          </w:rPr>
          <w:instrText xml:space="preserve">" </w:instrText>
        </w:r>
      </w:ins>
      <w:ins w:id="671" w:author="Olker, Dave (Global Solutions Engineering) [2]" w:date="2017-10-30T12:41:00Z">
        <w:r w:rsidRPr="00B0381D">
          <w:rPr>
            <w:rPrChange w:id="672" w:author="Olker, Dave (Global Solutions Engineering) [2]" w:date="2017-10-30T13:47:00Z">
              <w:rPr>
                <w:color w:val="00B0F0"/>
              </w:rPr>
            </w:rPrChange>
          </w:rPr>
          <w:fldChar w:fldCharType="separate"/>
        </w:r>
      </w:ins>
      <w:r w:rsidRPr="00B0381D">
        <w:rPr>
          <w:rStyle w:val="Hyperlink"/>
        </w:rPr>
        <w:t>http://play-with-docker.com</w:t>
      </w:r>
      <w:ins w:id="673" w:author="Olker, Dave (Global Solutions Engineering) [2]" w:date="2017-10-30T12:41:00Z">
        <w:r w:rsidRPr="00B0381D">
          <w:rPr>
            <w:rPrChange w:id="674" w:author="Olker, Dave (Global Solutions Engineering) [2]" w:date="2017-10-30T13:47:00Z">
              <w:rPr>
                <w:color w:val="00B0F0"/>
              </w:rPr>
            </w:rPrChange>
          </w:rPr>
          <w:fldChar w:fldCharType="end"/>
        </w:r>
      </w:ins>
      <w:ins w:id="675" w:author="Olker, Dave (Global Solutions Engineering) [2]" w:date="2017-10-30T12:20:00Z">
        <w:r w:rsidRPr="00B0381D">
          <w:rPr>
            <w:rPrChange w:id="676" w:author="Olker, Dave (Global Solutions Engineering) [2]" w:date="2017-10-30T13:47:00Z">
              <w:rPr>
                <w:color w:val="00B0F0"/>
              </w:rPr>
            </w:rPrChange>
          </w:rPr>
          <w:t>.</w:t>
        </w:r>
      </w:ins>
      <w:ins w:id="677" w:author="Olker, Dave (Global Solutions Engineering) [2]" w:date="2017-10-30T12:41:00Z">
        <w:r w:rsidRPr="00B0381D">
          <w:rPr>
            <w:rPrChange w:id="678" w:author="Olker, Dave (Global Solutions Engineering) [2]" w:date="2017-10-30T13:47:00Z">
              <w:rPr>
                <w:color w:val="00B0F0"/>
              </w:rPr>
            </w:rPrChange>
          </w:rPr>
          <w:t xml:space="preserve"> </w:t>
        </w:r>
      </w:ins>
      <w:ins w:id="679" w:author="Olker, Dave (Global Solutions Engineering) [2]" w:date="2017-10-30T13:45:00Z">
        <w:r w:rsidRPr="00B0381D">
          <w:t>The service allows users to create up to 5 Docker nodes per session.  Users have the option of deploying a 5-node Docker Swarm, a 3-node Swarm with 2 worker nodes, or 5 separate worker nodes</w:t>
        </w:r>
      </w:ins>
      <w:r w:rsidR="00621B63">
        <w:t>.</w:t>
      </w:r>
      <w:ins w:id="680" w:author="Moynihan, Nick" w:date="2017-10-31T04:33:00Z">
        <w:r>
          <w:t xml:space="preserve"> </w:t>
        </w:r>
      </w:ins>
      <w:r w:rsidR="2F38FAA4" w:rsidRPr="2F38FAA4">
        <w:rPr>
          <w:rStyle w:val="Hyperlink"/>
        </w:rPr>
        <w:t>http://play-with-docker.com</w:t>
      </w:r>
      <w:r w:rsidR="2F38FAA4">
        <w:t xml:space="preserve">. The service allows users to create up to 5 Docker nodes per session.  Users have the option of deploying a 5-node Docker Swarm, a 3-node Swarm with 2 worker nodes, or 5 separate worker nodes. </w:t>
      </w:r>
    </w:p>
    <w:p w14:paraId="4E4ADC8F" w14:textId="6E09B2F4" w:rsidR="005F7879" w:rsidRPr="00B0381D" w:rsidRDefault="005F7879" w:rsidP="00621B63">
      <w:pPr>
        <w:pStyle w:val="BodyTextMetricLight10pt"/>
      </w:pPr>
      <w:ins w:id="681" w:author="Olker, Dave (Global Solutions Engineering) [2]" w:date="2017-10-30T12:14:00Z">
        <w:r w:rsidRPr="00B0381D">
          <w:rPr>
            <w:rPrChange w:id="682" w:author="Olker, Dave (Global Solutions Engineering) [2]" w:date="2017-10-30T13:47:00Z">
              <w:rPr>
                <w:color w:val="00B0F0"/>
              </w:rPr>
            </w:rPrChange>
          </w:rPr>
          <w:t xml:space="preserve">While the cloud-based version </w:t>
        </w:r>
      </w:ins>
      <w:ins w:id="683" w:author="Olker, Dave (Global Solutions Engineering) [2]" w:date="2017-10-30T12:44:00Z">
        <w:r w:rsidRPr="00B0381D">
          <w:rPr>
            <w:rPrChange w:id="684" w:author="Olker, Dave (Global Solutions Engineering) [2]" w:date="2017-10-30T13:47:00Z">
              <w:rPr>
                <w:color w:val="00B0F0"/>
              </w:rPr>
            </w:rPrChange>
          </w:rPr>
          <w:t xml:space="preserve">of PWD </w:t>
        </w:r>
      </w:ins>
      <w:ins w:id="685" w:author="Olker, Dave (Global Solutions Engineering) [2]" w:date="2017-10-30T12:14:00Z">
        <w:r w:rsidRPr="00B0381D">
          <w:rPr>
            <w:rPrChange w:id="686" w:author="Olker, Dave (Global Solutions Engineering) [2]" w:date="2017-10-30T13:47:00Z">
              <w:rPr>
                <w:color w:val="00B0F0"/>
              </w:rPr>
            </w:rPrChange>
          </w:rPr>
          <w:t xml:space="preserve">is great </w:t>
        </w:r>
      </w:ins>
      <w:ins w:id="687" w:author="Olker, Dave (Global Solutions Engineering) [2]" w:date="2017-10-30T12:45:00Z">
        <w:r w:rsidRPr="00B0381D">
          <w:rPr>
            <w:rPrChange w:id="688" w:author="Olker, Dave (Global Solutions Engineering) [2]" w:date="2017-10-30T13:47:00Z">
              <w:rPr>
                <w:color w:val="00B0F0"/>
              </w:rPr>
            </w:rPrChange>
          </w:rPr>
          <w:t xml:space="preserve">for learning and </w:t>
        </w:r>
      </w:ins>
      <w:ins w:id="689" w:author="Olker, Dave (Global Solutions Engineering) [2]" w:date="2017-10-30T12:14:00Z">
        <w:r w:rsidRPr="00B0381D">
          <w:rPr>
            <w:rPrChange w:id="690" w:author="Olker, Dave (Global Solutions Engineering) [2]" w:date="2017-10-30T13:47:00Z">
              <w:rPr>
                <w:color w:val="00B0F0"/>
              </w:rPr>
            </w:rPrChange>
          </w:rPr>
          <w:t>experiment</w:t>
        </w:r>
      </w:ins>
      <w:ins w:id="691" w:author="Olker, Dave (Global Solutions Engineering) [2]" w:date="2017-10-30T12:45:00Z">
        <w:r w:rsidRPr="00B0381D">
          <w:rPr>
            <w:rPrChange w:id="692" w:author="Olker, Dave (Global Solutions Engineering) [2]" w:date="2017-10-30T13:47:00Z">
              <w:rPr>
                <w:color w:val="00B0F0"/>
              </w:rPr>
            </w:rPrChange>
          </w:rPr>
          <w:t>ation</w:t>
        </w:r>
      </w:ins>
      <w:ins w:id="693" w:author="Olker, Dave (Global Solutions Engineering) [2]" w:date="2017-10-30T12:14:00Z">
        <w:r w:rsidRPr="2F38FAA4">
          <w:t xml:space="preserve">, </w:t>
        </w:r>
      </w:ins>
      <w:r w:rsidR="00621B63">
        <w:t>e</w:t>
      </w:r>
      <w:ins w:id="694" w:author="Olker, Dave (Global Solutions Engineering) [2]" w:date="2017-10-30T12:20:00Z">
        <w:r w:rsidRPr="00B0381D">
          <w:rPr>
            <w:rPrChange w:id="695" w:author="Olker, Dave (Global Solutions Engineering) [2]" w:date="2017-10-30T13:47:00Z">
              <w:rPr>
                <w:color w:val="00B0F0"/>
              </w:rPr>
            </w:rPrChange>
          </w:rPr>
          <w:t xml:space="preserve">nterprise </w:t>
        </w:r>
      </w:ins>
      <w:ins w:id="696" w:author="Olker, Dave (Global Solutions Engineering) [2]" w:date="2017-10-30T12:14:00Z">
        <w:r w:rsidRPr="00B0381D">
          <w:rPr>
            <w:rPrChange w:id="697" w:author="Olker, Dave (Global Solutions Engineering) [2]" w:date="2017-10-30T13:47:00Z">
              <w:rPr>
                <w:color w:val="00B0F0"/>
              </w:rPr>
            </w:rPrChange>
          </w:rPr>
          <w:t xml:space="preserve">users </w:t>
        </w:r>
      </w:ins>
      <w:ins w:id="698" w:author="Olker, Dave (Global Solutions Engineering) [2]" w:date="2017-10-30T12:20:00Z">
        <w:r w:rsidRPr="00B0381D">
          <w:rPr>
            <w:rPrChange w:id="699" w:author="Olker, Dave (Global Solutions Engineering) [2]" w:date="2017-10-30T13:47:00Z">
              <w:rPr>
                <w:color w:val="00B0F0"/>
              </w:rPr>
            </w:rPrChange>
          </w:rPr>
          <w:t xml:space="preserve">interested in </w:t>
        </w:r>
      </w:ins>
      <w:ins w:id="700" w:author="Olker, Dave (Global Solutions Engineering) [2]" w:date="2017-10-30T12:14:00Z">
        <w:r w:rsidRPr="00B0381D">
          <w:rPr>
            <w:rPrChange w:id="701" w:author="Olker, Dave (Global Solutions Engineering) [2]" w:date="2017-10-30T13:47:00Z">
              <w:rPr>
                <w:color w:val="00B0F0"/>
              </w:rPr>
            </w:rPrChange>
          </w:rPr>
          <w:t>test</w:t>
        </w:r>
      </w:ins>
      <w:ins w:id="702" w:author="Olker, Dave (Global Solutions Engineering) [2]" w:date="2017-10-30T12:20:00Z">
        <w:r w:rsidRPr="00B0381D">
          <w:rPr>
            <w:rPrChange w:id="703" w:author="Olker, Dave (Global Solutions Engineering) [2]" w:date="2017-10-30T13:47:00Z">
              <w:rPr>
                <w:color w:val="00B0F0"/>
              </w:rPr>
            </w:rPrChange>
          </w:rPr>
          <w:t xml:space="preserve">ing </w:t>
        </w:r>
      </w:ins>
      <w:ins w:id="704" w:author="Olker, Dave (Global Solutions Engineering) [2]" w:date="2017-10-30T12:14:00Z">
        <w:r w:rsidRPr="00B0381D">
          <w:rPr>
            <w:rPrChange w:id="705" w:author="Olker, Dave (Global Solutions Engineering) [2]" w:date="2017-10-30T13:47:00Z">
              <w:rPr>
                <w:color w:val="00B0F0"/>
              </w:rPr>
            </w:rPrChange>
          </w:rPr>
          <w:t xml:space="preserve">their </w:t>
        </w:r>
      </w:ins>
      <w:ins w:id="706" w:author="Olker, Dave (Global Solutions Engineering) [2]" w:date="2017-10-30T12:20:00Z">
        <w:r w:rsidRPr="00B0381D">
          <w:rPr>
            <w:rPrChange w:id="707" w:author="Olker, Dave (Global Solutions Engineering) [2]" w:date="2017-10-30T13:47:00Z">
              <w:rPr>
                <w:color w:val="00B0F0"/>
              </w:rPr>
            </w:rPrChange>
          </w:rPr>
          <w:t xml:space="preserve">proprietary </w:t>
        </w:r>
      </w:ins>
      <w:ins w:id="708" w:author="Olker, Dave (Global Solutions Engineering) [2]" w:date="2017-10-30T12:14:00Z">
        <w:r w:rsidRPr="00B0381D">
          <w:rPr>
            <w:rPrChange w:id="709" w:author="Olker, Dave (Global Solutions Engineering) [2]" w:date="2017-10-30T13:47:00Z">
              <w:rPr>
                <w:color w:val="00B0F0"/>
              </w:rPr>
            </w:rPrChange>
          </w:rPr>
          <w:t xml:space="preserve">application code in a Docker environment may be hesitant to </w:t>
        </w:r>
      </w:ins>
      <w:ins w:id="710" w:author="Olker, Dave (Global Solutions Engineering) [2]" w:date="2017-10-30T12:15:00Z">
        <w:r w:rsidRPr="00B0381D">
          <w:rPr>
            <w:rPrChange w:id="711" w:author="Olker, Dave (Global Solutions Engineering) [2]" w:date="2017-10-30T13:47:00Z">
              <w:rPr>
                <w:color w:val="00B0F0"/>
              </w:rPr>
            </w:rPrChange>
          </w:rPr>
          <w:t>upload their source code to a</w:t>
        </w:r>
      </w:ins>
      <w:ins w:id="712" w:author="Olker, Dave (Global Solutions Engineering) [2]" w:date="2017-10-30T12:21:00Z">
        <w:r w:rsidRPr="00B0381D">
          <w:rPr>
            <w:rPrChange w:id="713" w:author="Olker, Dave (Global Solutions Engineering) [2]" w:date="2017-10-30T13:47:00Z">
              <w:rPr>
                <w:color w:val="00B0F0"/>
              </w:rPr>
            </w:rPrChange>
          </w:rPr>
          <w:t>n external</w:t>
        </w:r>
      </w:ins>
      <w:ins w:id="714" w:author="Olker, Dave (Global Solutions Engineering) [2]" w:date="2017-10-30T12:15:00Z">
        <w:r w:rsidRPr="00B0381D">
          <w:rPr>
            <w:rPrChange w:id="715" w:author="Olker, Dave (Global Solutions Engineering) [2]" w:date="2017-10-30T13:47:00Z">
              <w:rPr>
                <w:color w:val="00B0F0"/>
              </w:rPr>
            </w:rPrChange>
          </w:rPr>
          <w:t xml:space="preserve"> cloud-based </w:t>
        </w:r>
      </w:ins>
      <w:ins w:id="716" w:author="Olker, Dave (Global Solutions Engineering) [2]" w:date="2017-10-30T12:21:00Z">
        <w:r w:rsidRPr="00B0381D">
          <w:rPr>
            <w:rPrChange w:id="717" w:author="Olker, Dave (Global Solutions Engineering) [2]" w:date="2017-10-30T13:47:00Z">
              <w:rPr>
                <w:color w:val="00B0F0"/>
              </w:rPr>
            </w:rPrChange>
          </w:rPr>
          <w:t>environment d</w:t>
        </w:r>
      </w:ins>
      <w:ins w:id="718" w:author="Olker, Dave (Global Solutions Engineering) [2]" w:date="2017-10-30T12:15:00Z">
        <w:r w:rsidRPr="00B0381D">
          <w:rPr>
            <w:rPrChange w:id="719" w:author="Olker, Dave (Global Solutions Engineering) [2]" w:date="2017-10-30T13:47:00Z">
              <w:rPr>
                <w:color w:val="00B0F0"/>
              </w:rPr>
            </w:rPrChange>
          </w:rPr>
          <w:t xml:space="preserve">ue to </w:t>
        </w:r>
      </w:ins>
      <w:ins w:id="720" w:author="Olker, Dave (Global Solutions Engineering) [2]" w:date="2017-10-30T12:21:00Z">
        <w:r w:rsidRPr="00B0381D">
          <w:rPr>
            <w:rPrChange w:id="721" w:author="Olker, Dave (Global Solutions Engineering) [2]" w:date="2017-10-30T13:47:00Z">
              <w:rPr>
                <w:color w:val="00B0F0"/>
              </w:rPr>
            </w:rPrChange>
          </w:rPr>
          <w:t>security</w:t>
        </w:r>
      </w:ins>
      <w:ins w:id="722" w:author="Olker, Dave (Global Solutions Engineering) [2]" w:date="2017-10-30T12:15:00Z">
        <w:r w:rsidRPr="00B0381D">
          <w:rPr>
            <w:rPrChange w:id="723" w:author="Olker, Dave (Global Solutions Engineering) [2]" w:date="2017-10-30T13:47:00Z">
              <w:rPr>
                <w:color w:val="00B0F0"/>
              </w:rPr>
            </w:rPrChange>
          </w:rPr>
          <w:t xml:space="preserve"> concerns.  </w:t>
        </w:r>
      </w:ins>
      <w:r w:rsidR="003D4688">
        <w:t>In addition</w:t>
      </w:r>
      <w:ins w:id="724" w:author="Olker, Dave (Global Solutions Engineering) [2]" w:date="2017-10-30T12:15:00Z">
        <w:r w:rsidRPr="00B0381D">
          <w:rPr>
            <w:rPrChange w:id="725" w:author="Olker, Dave (Global Solutions Engineering) [2]" w:date="2017-10-30T13:47:00Z">
              <w:rPr>
                <w:color w:val="00B0F0"/>
              </w:rPr>
            </w:rPrChange>
          </w:rPr>
          <w:t xml:space="preserve">, the cloud-based PWD service </w:t>
        </w:r>
      </w:ins>
      <w:r w:rsidR="00B90C3B">
        <w:t xml:space="preserve">has a strict time limit, </w:t>
      </w:r>
      <w:ins w:id="726" w:author="Olker, Dave (Global Solutions Engineering) [2]" w:date="2017-10-30T12:15:00Z">
        <w:r w:rsidRPr="00B0381D">
          <w:rPr>
            <w:rPrChange w:id="727" w:author="Olker, Dave (Global Solutions Engineering) [2]" w:date="2017-10-30T13:47:00Z">
              <w:rPr>
                <w:color w:val="00B0F0"/>
              </w:rPr>
            </w:rPrChange>
          </w:rPr>
          <w:t>allow</w:t>
        </w:r>
      </w:ins>
      <w:r w:rsidR="00B90C3B">
        <w:t>ing</w:t>
      </w:r>
      <w:ins w:id="728" w:author="Olker, Dave (Global Solutions Engineering) [2]" w:date="2017-10-30T12:15:00Z">
        <w:r w:rsidRPr="00B0381D">
          <w:rPr>
            <w:rPrChange w:id="729" w:author="Olker, Dave (Global Solutions Engineering) [2]" w:date="2017-10-30T13:47:00Z">
              <w:rPr>
                <w:color w:val="00B0F0"/>
              </w:rPr>
            </w:rPrChange>
          </w:rPr>
          <w:t xml:space="preserve"> users to work with their Docker instances for </w:t>
        </w:r>
      </w:ins>
      <w:ins w:id="730" w:author="Olker, Dave (Global Solutions Engineering) [2]" w:date="2017-10-30T12:45:00Z">
        <w:r w:rsidRPr="00B0381D">
          <w:rPr>
            <w:rPrChange w:id="731" w:author="Olker, Dave (Global Solutions Engineering) [2]" w:date="2017-10-30T13:47:00Z">
              <w:rPr>
                <w:color w:val="00B0F0"/>
              </w:rPr>
            </w:rPrChange>
          </w:rPr>
          <w:t xml:space="preserve">up to </w:t>
        </w:r>
      </w:ins>
      <w:ins w:id="732" w:author="Olker, Dave (Global Solutions Engineering) [2]" w:date="2017-10-30T12:15:00Z">
        <w:r w:rsidRPr="00B0381D">
          <w:rPr>
            <w:rPrChange w:id="733" w:author="Olker, Dave (Global Solutions Engineering) [2]" w:date="2017-10-30T13:47:00Z">
              <w:rPr>
                <w:color w:val="00B0F0"/>
              </w:rPr>
            </w:rPrChange>
          </w:rPr>
          <w:t>4 hours</w:t>
        </w:r>
      </w:ins>
      <w:ins w:id="734" w:author="Olker, Dave (Global Solutions Engineering) [2]" w:date="2017-10-30T12:45:00Z">
        <w:r w:rsidRPr="00B0381D">
          <w:rPr>
            <w:rPrChange w:id="735" w:author="Olker, Dave (Global Solutions Engineering) [2]" w:date="2017-10-30T13:47:00Z">
              <w:rPr>
                <w:color w:val="00B0F0"/>
              </w:rPr>
            </w:rPrChange>
          </w:rPr>
          <w:t xml:space="preserve">. After </w:t>
        </w:r>
      </w:ins>
      <w:r w:rsidR="00B90C3B">
        <w:t>this time</w:t>
      </w:r>
      <w:r w:rsidR="00621B63">
        <w:t>,</w:t>
      </w:r>
      <w:ins w:id="736" w:author="Olker, Dave (Global Solutions Engineering) [2]" w:date="2017-10-30T12:15:00Z">
        <w:r w:rsidRPr="00B0381D">
          <w:rPr>
            <w:rPrChange w:id="737" w:author="Olker, Dave (Global Solutions Engineering) [2]" w:date="2017-10-30T13:47:00Z">
              <w:rPr>
                <w:color w:val="00B0F0"/>
              </w:rPr>
            </w:rPrChange>
          </w:rPr>
          <w:t xml:space="preserve"> the entire environment is </w:t>
        </w:r>
      </w:ins>
      <w:ins w:id="738" w:author="Olker, Dave (Global Solutions Engineering) [2]" w:date="2017-10-30T12:16:00Z">
        <w:r w:rsidRPr="00B0381D">
          <w:rPr>
            <w:rPrChange w:id="739" w:author="Olker, Dave (Global Solutions Engineering) [2]" w:date="2017-10-30T13:47:00Z">
              <w:rPr>
                <w:color w:val="00B0F0"/>
              </w:rPr>
            </w:rPrChange>
          </w:rPr>
          <w:t>automatically</w:t>
        </w:r>
      </w:ins>
      <w:ins w:id="740" w:author="Olker, Dave (Global Solutions Engineering) [2]" w:date="2017-10-30T12:15:00Z">
        <w:r w:rsidRPr="2F38FAA4">
          <w:t xml:space="preserve"> </w:t>
        </w:r>
      </w:ins>
      <w:ins w:id="741" w:author="Olker, Dave (Global Solutions Engineering) [2]" w:date="2017-10-30T12:16:00Z">
        <w:r w:rsidRPr="00B0381D">
          <w:rPr>
            <w:rPrChange w:id="742" w:author="Olker, Dave (Global Solutions Engineering) [2]" w:date="2017-10-30T13:47:00Z">
              <w:rPr>
                <w:color w:val="00B0F0"/>
              </w:rPr>
            </w:rPrChange>
          </w:rPr>
          <w:t>deleted.</w:t>
        </w:r>
      </w:ins>
    </w:p>
    <w:p w14:paraId="28FC2E18" w14:textId="6D500D30" w:rsidR="005F7879" w:rsidRPr="00B0381D" w:rsidDel="00B63505" w:rsidRDefault="005F7879" w:rsidP="00437AF9">
      <w:pPr>
        <w:pStyle w:val="BodyTextMetricLight10pt"/>
        <w:rPr>
          <w:del w:id="743" w:author="Olker, Dave (Global Solutions Engineering) [2]" w:date="2017-10-30T12:19:00Z"/>
          <w:rPrChange w:id="744" w:author="Olker, Dave (Global Solutions Engineering) [2]" w:date="2017-10-30T13:47:00Z">
            <w:rPr>
              <w:del w:id="745" w:author="Olker, Dave (Global Solutions Engineering) [2]" w:date="2017-10-30T12:19:00Z"/>
              <w:color w:val="00B0F0"/>
            </w:rPr>
          </w:rPrChange>
        </w:rPr>
      </w:pPr>
      <w:ins w:id="746" w:author="Olker, Dave (Global Solutions Engineering) [2]" w:date="2017-10-30T12:16:00Z">
        <w:r w:rsidRPr="00B0381D">
          <w:rPr>
            <w:rPrChange w:id="747" w:author="Olker, Dave (Global Solutions Engineering) [2]" w:date="2017-10-30T13:47:00Z">
              <w:rPr>
                <w:color w:val="00B0F0"/>
              </w:rPr>
            </w:rPrChange>
          </w:rPr>
          <w:t xml:space="preserve">For these reasons, </w:t>
        </w:r>
      </w:ins>
      <w:ins w:id="748" w:author="Olker, Dave (Global Solutions Engineering) [2]" w:date="2017-10-30T12:45:00Z">
        <w:r w:rsidRPr="00B0381D">
          <w:rPr>
            <w:rPrChange w:id="749" w:author="Olker, Dave (Global Solutions Engineering) [2]" w:date="2017-10-30T13:47:00Z">
              <w:rPr>
                <w:color w:val="00B0F0"/>
              </w:rPr>
            </w:rPrChange>
          </w:rPr>
          <w:t xml:space="preserve">HPE is </w:t>
        </w:r>
      </w:ins>
      <w:ins w:id="750" w:author="Olker, Dave (Global Solutions Engineering) [2]" w:date="2017-10-30T12:16:00Z">
        <w:r w:rsidRPr="00B0381D">
          <w:rPr>
            <w:rPrChange w:id="751" w:author="Olker, Dave (Global Solutions Engineering) [2]" w:date="2017-10-30T13:47:00Z">
              <w:rPr>
                <w:color w:val="00B0F0"/>
              </w:rPr>
            </w:rPrChange>
          </w:rPr>
          <w:t xml:space="preserve">providing a locally deployed Play </w:t>
        </w:r>
      </w:ins>
      <w:ins w:id="752" w:author="Olker, Dave (Global Solutions Engineering) [2]" w:date="2017-10-30T12:46:00Z">
        <w:r w:rsidRPr="00B0381D">
          <w:rPr>
            <w:rPrChange w:id="753" w:author="Olker, Dave (Global Solutions Engineering) [2]" w:date="2017-10-30T13:47:00Z">
              <w:rPr>
                <w:color w:val="00B0F0"/>
              </w:rPr>
            </w:rPrChange>
          </w:rPr>
          <w:t>w</w:t>
        </w:r>
      </w:ins>
      <w:ins w:id="754" w:author="Olker, Dave (Global Solutions Engineering) [2]" w:date="2017-10-30T12:16:00Z">
        <w:r w:rsidRPr="00B0381D">
          <w:rPr>
            <w:rPrChange w:id="755" w:author="Olker, Dave (Global Solutions Engineering) [2]" w:date="2017-10-30T13:47:00Z">
              <w:rPr>
                <w:color w:val="00B0F0"/>
              </w:rPr>
            </w:rPrChange>
          </w:rPr>
          <w:t>ith Docker service as part of this solution</w:t>
        </w:r>
      </w:ins>
      <w:ins w:id="756" w:author="Olker, Dave (Global Solutions Engineering) [2]" w:date="2017-10-30T12:17:00Z">
        <w:r w:rsidRPr="00B0381D">
          <w:rPr>
            <w:rPrChange w:id="757" w:author="Olker, Dave (Global Solutions Engineering) [2]" w:date="2017-10-30T13:47:00Z">
              <w:rPr>
                <w:color w:val="00B0F0"/>
              </w:rPr>
            </w:rPrChange>
          </w:rPr>
          <w:t xml:space="preserve"> stack</w:t>
        </w:r>
      </w:ins>
      <w:ins w:id="758" w:author="Olker, Dave (Global Solutions Engineering) [2]" w:date="2017-10-30T12:16:00Z">
        <w:r w:rsidRPr="00B0381D">
          <w:rPr>
            <w:rPrChange w:id="759" w:author="Olker, Dave (Global Solutions Engineering) [2]" w:date="2017-10-30T13:47:00Z">
              <w:rPr>
                <w:color w:val="00B0F0"/>
              </w:rPr>
            </w:rPrChange>
          </w:rPr>
          <w:t xml:space="preserve">. Additionally, </w:t>
        </w:r>
      </w:ins>
      <w:ins w:id="760" w:author="Olker, Dave (Global Solutions Engineering) [2]" w:date="2017-10-30T12:17:00Z">
        <w:r w:rsidRPr="00B0381D">
          <w:rPr>
            <w:rPrChange w:id="761" w:author="Olker, Dave (Global Solutions Engineering) [2]" w:date="2017-10-30T13:47:00Z">
              <w:rPr>
                <w:color w:val="00B0F0"/>
              </w:rPr>
            </w:rPrChange>
          </w:rPr>
          <w:t>a</w:t>
        </w:r>
      </w:ins>
      <w:ins w:id="762" w:author="Olker, Dave (Global Solutions Engineering) [2]" w:date="2017-10-30T12:21:00Z">
        <w:r w:rsidRPr="00B0381D">
          <w:rPr>
            <w:rPrChange w:id="763" w:author="Olker, Dave (Global Solutions Engineering) [2]" w:date="2017-10-30T13:47:00Z">
              <w:rPr>
                <w:color w:val="00B0F0"/>
              </w:rPr>
            </w:rPrChange>
          </w:rPr>
          <w:t xml:space="preserve"> slightly</w:t>
        </w:r>
      </w:ins>
      <w:ins w:id="764" w:author="Olker, Dave (Global Solutions Engineering) [2]" w:date="2017-10-30T12:17:00Z">
        <w:r w:rsidRPr="00B0381D">
          <w:rPr>
            <w:rPrChange w:id="765" w:author="Olker, Dave (Global Solutions Engineering) [2]" w:date="2017-10-30T13:47:00Z">
              <w:rPr>
                <w:color w:val="00B0F0"/>
              </w:rPr>
            </w:rPrChange>
          </w:rPr>
          <w:t xml:space="preserve"> modified version of</w:t>
        </w:r>
      </w:ins>
      <w:ins w:id="766" w:author="Olker, Dave (Global Solutions Engineering) [2]" w:date="2017-10-30T12:16:00Z">
        <w:r w:rsidRPr="2F38FAA4">
          <w:t xml:space="preserve"> </w:t>
        </w:r>
        <w:r w:rsidRPr="00B0381D">
          <w:rPr>
            <w:rPrChange w:id="767" w:author="Olker, Dave (Global Solutions Engineering) [2]" w:date="2017-10-30T13:47:00Z">
              <w:rPr>
                <w:color w:val="00B0F0"/>
              </w:rPr>
            </w:rPrChange>
          </w:rPr>
          <w:t>the PWD service</w:t>
        </w:r>
      </w:ins>
      <w:r w:rsidR="00B90C3B">
        <w:t xml:space="preserve"> is deployed,</w:t>
      </w:r>
      <w:ins w:id="768" w:author="Olker, Dave (Global Solutions Engineering) [2]" w:date="2017-10-30T12:17:00Z">
        <w:r w:rsidRPr="00B0381D">
          <w:rPr>
            <w:rPrChange w:id="769" w:author="Olker, Dave (Global Solutions Engineering) [2]" w:date="2017-10-30T13:47:00Z">
              <w:rPr>
                <w:color w:val="00B0F0"/>
              </w:rPr>
            </w:rPrChange>
          </w:rPr>
          <w:t xml:space="preserve"> a</w:t>
        </w:r>
      </w:ins>
      <w:ins w:id="770" w:author="Olker, Dave (Global Solutions Engineering) [2]" w:date="2017-10-30T12:16:00Z">
        <w:r w:rsidRPr="00B0381D">
          <w:rPr>
            <w:rPrChange w:id="771" w:author="Olker, Dave (Global Solutions Engineering) [2]" w:date="2017-10-30T13:47:00Z">
              <w:rPr>
                <w:color w:val="00B0F0"/>
              </w:rPr>
            </w:rPrChange>
          </w:rPr>
          <w:t>llow</w:t>
        </w:r>
      </w:ins>
      <w:r w:rsidR="00B90C3B">
        <w:t>ing</w:t>
      </w:r>
      <w:ins w:id="772" w:author="Olker, Dave (Global Solutions Engineering) [2]" w:date="2017-10-30T12:16:00Z">
        <w:r w:rsidRPr="00B0381D">
          <w:rPr>
            <w:rPrChange w:id="773" w:author="Olker, Dave (Global Solutions Engineering) [2]" w:date="2017-10-30T13:47:00Z">
              <w:rPr>
                <w:color w:val="00B0F0"/>
              </w:rPr>
            </w:rPrChange>
          </w:rPr>
          <w:t xml:space="preserve"> users to extend the </w:t>
        </w:r>
      </w:ins>
      <w:ins w:id="774" w:author="Olker, Dave (Global Solutions Engineering) [2]" w:date="2017-10-30T12:46:00Z">
        <w:r w:rsidRPr="00B0381D">
          <w:rPr>
            <w:rPrChange w:id="775" w:author="Olker, Dave (Global Solutions Engineering) [2]" w:date="2017-10-30T13:47:00Z">
              <w:rPr>
                <w:color w:val="00B0F0"/>
              </w:rPr>
            </w:rPrChange>
          </w:rPr>
          <w:t>s</w:t>
        </w:r>
      </w:ins>
      <w:ins w:id="776" w:author="Olker, Dave (Global Solutions Engineering) [2]" w:date="2017-10-30T12:16:00Z">
        <w:r w:rsidRPr="00B0381D">
          <w:rPr>
            <w:rPrChange w:id="777" w:author="Olker, Dave (Global Solutions Engineering) [2]" w:date="2017-10-30T13:47:00Z">
              <w:rPr>
                <w:color w:val="00B0F0"/>
              </w:rPr>
            </w:rPrChange>
          </w:rPr>
          <w:t xml:space="preserve">ession timer to as </w:t>
        </w:r>
      </w:ins>
      <w:ins w:id="778" w:author="Olker, Dave (Global Solutions Engineering) [2]" w:date="2017-10-30T12:18:00Z">
        <w:r w:rsidRPr="00B0381D">
          <w:rPr>
            <w:rPrChange w:id="779" w:author="Olker, Dave (Global Solutions Engineering) [2]" w:date="2017-10-30T13:47:00Z">
              <w:rPr>
                <w:color w:val="00B0F0"/>
              </w:rPr>
            </w:rPrChange>
          </w:rPr>
          <w:t xml:space="preserve">long </w:t>
        </w:r>
      </w:ins>
      <w:ins w:id="780" w:author="Olker, Dave (Global Solutions Engineering) [2]" w:date="2017-10-30T12:16:00Z">
        <w:r w:rsidRPr="00B0381D">
          <w:rPr>
            <w:rPrChange w:id="781" w:author="Olker, Dave (Global Solutions Engineering) [2]" w:date="2017-10-30T13:47:00Z">
              <w:rPr>
                <w:color w:val="00B0F0"/>
              </w:rPr>
            </w:rPrChange>
          </w:rPr>
          <w:t>as 24 hours.</w:t>
        </w:r>
      </w:ins>
      <w:ins w:id="782" w:author="Olker, Dave (Global Solutions Engineering) [2]" w:date="2017-10-30T12:18:00Z">
        <w:r w:rsidRPr="00B0381D">
          <w:rPr>
            <w:rPrChange w:id="783" w:author="Olker, Dave (Global Solutions Engineering) [2]" w:date="2017-10-30T13:47:00Z">
              <w:rPr>
                <w:color w:val="00B0F0"/>
              </w:rPr>
            </w:rPrChange>
          </w:rPr>
          <w:t xml:space="preserve"> This locally-deployed instance with a customizable session timer</w:t>
        </w:r>
        <w:r w:rsidRPr="2F38FAA4">
          <w:t xml:space="preserve"> </w:t>
        </w:r>
        <w:r w:rsidRPr="00B0381D">
          <w:rPr>
            <w:rPrChange w:id="784" w:author="Olker, Dave (Global Solutions Engineering) [2]" w:date="2017-10-30T13:47:00Z">
              <w:rPr>
                <w:color w:val="00B0F0"/>
              </w:rPr>
            </w:rPrChange>
          </w:rPr>
          <w:t>allow</w:t>
        </w:r>
      </w:ins>
      <w:ins w:id="785" w:author="Olker, Dave (Global Solutions Engineering) [2]" w:date="2017-10-30T12:46:00Z">
        <w:r w:rsidRPr="00B0381D">
          <w:rPr>
            <w:rPrChange w:id="786" w:author="Olker, Dave (Global Solutions Engineering) [2]" w:date="2017-10-30T13:47:00Z">
              <w:rPr>
                <w:color w:val="00B0F0"/>
              </w:rPr>
            </w:rPrChange>
          </w:rPr>
          <w:t>s</w:t>
        </w:r>
      </w:ins>
      <w:ins w:id="787" w:author="Olker, Dave (Global Solutions Engineering) [2]" w:date="2017-10-30T12:18:00Z">
        <w:r w:rsidRPr="2F38FAA4">
          <w:t xml:space="preserve"> </w:t>
        </w:r>
      </w:ins>
      <w:r w:rsidR="00B90C3B">
        <w:t>e</w:t>
      </w:r>
      <w:ins w:id="788" w:author="Olker, Dave (Global Solutions Engineering) [2]" w:date="2017-10-30T12:22:00Z">
        <w:r w:rsidRPr="00B0381D">
          <w:rPr>
            <w:rPrChange w:id="789" w:author="Olker, Dave (Global Solutions Engineering) [2]" w:date="2017-10-30T13:47:00Z">
              <w:rPr>
                <w:color w:val="00B0F0"/>
              </w:rPr>
            </w:rPrChange>
          </w:rPr>
          <w:t xml:space="preserve">nterprise </w:t>
        </w:r>
      </w:ins>
      <w:ins w:id="790" w:author="Olker, Dave (Global Solutions Engineering) [2]" w:date="2017-10-30T12:18:00Z">
        <w:r w:rsidRPr="00B0381D">
          <w:rPr>
            <w:rPrChange w:id="791" w:author="Olker, Dave (Global Solutions Engineering) [2]" w:date="2017-10-30T13:47:00Z">
              <w:rPr>
                <w:color w:val="00B0F0"/>
              </w:rPr>
            </w:rPrChange>
          </w:rPr>
          <w:t>customers</w:t>
        </w:r>
      </w:ins>
      <w:r w:rsidR="00B90C3B">
        <w:t>,</w:t>
      </w:r>
      <w:ins w:id="792" w:author="Olker, Dave (Global Solutions Engineering) [2]" w:date="2017-10-30T12:18:00Z">
        <w:r w:rsidRPr="00B0381D">
          <w:rPr>
            <w:rPrChange w:id="793" w:author="Olker, Dave (Global Solutions Engineering) [2]" w:date="2017-10-30T13:47:00Z">
              <w:rPr>
                <w:color w:val="00B0F0"/>
              </w:rPr>
            </w:rPrChange>
          </w:rPr>
          <w:t xml:space="preserve"> interested in quickly and painlessly </w:t>
        </w:r>
      </w:ins>
      <w:ins w:id="794" w:author="Olker, Dave (Global Solutions Engineering) [2]" w:date="2017-10-30T12:19:00Z">
        <w:r w:rsidRPr="00B0381D">
          <w:rPr>
            <w:rPrChange w:id="795" w:author="Olker, Dave (Global Solutions Engineering) [2]" w:date="2017-10-30T13:47:00Z">
              <w:rPr>
                <w:color w:val="00B0F0"/>
              </w:rPr>
            </w:rPrChange>
          </w:rPr>
          <w:t xml:space="preserve">testing their applications in a </w:t>
        </w:r>
      </w:ins>
      <w:ins w:id="796" w:author="Olker, Dave (Global Solutions Engineering) [2]" w:date="2017-10-30T12:18:00Z">
        <w:r w:rsidRPr="00B0381D">
          <w:rPr>
            <w:rPrChange w:id="797" w:author="Olker, Dave (Global Solutions Engineering) [2]" w:date="2017-10-30T13:47:00Z">
              <w:rPr>
                <w:color w:val="00B0F0"/>
              </w:rPr>
            </w:rPrChange>
          </w:rPr>
          <w:t xml:space="preserve">Docker </w:t>
        </w:r>
      </w:ins>
      <w:ins w:id="798" w:author="Olker, Dave (Global Solutions Engineering) [2]" w:date="2017-10-30T12:19:00Z">
        <w:r w:rsidRPr="00B0381D">
          <w:rPr>
            <w:rPrChange w:id="799" w:author="Olker, Dave (Global Solutions Engineering) [2]" w:date="2017-10-30T13:47:00Z">
              <w:rPr>
                <w:color w:val="00B0F0"/>
              </w:rPr>
            </w:rPrChange>
          </w:rPr>
          <w:t>environment</w:t>
        </w:r>
      </w:ins>
      <w:r w:rsidR="00B90C3B">
        <w:t>,</w:t>
      </w:r>
      <w:ins w:id="800" w:author="Olker, Dave (Global Solutions Engineering) [2]" w:date="2017-10-30T12:19:00Z">
        <w:r w:rsidRPr="00B0381D">
          <w:rPr>
            <w:rPrChange w:id="801" w:author="Olker, Dave (Global Solutions Engineering) [2]" w:date="2017-10-30T13:47:00Z">
              <w:rPr>
                <w:color w:val="00B0F0"/>
              </w:rPr>
            </w:rPrChange>
          </w:rPr>
          <w:t xml:space="preserve"> a muc</w:t>
        </w:r>
      </w:ins>
      <w:ins w:id="802" w:author="Olker, Dave (Global Solutions Engineering) [2]" w:date="2017-10-30T12:22:00Z">
        <w:r w:rsidRPr="00B0381D">
          <w:rPr>
            <w:rPrChange w:id="803" w:author="Olker, Dave (Global Solutions Engineering) [2]" w:date="2017-10-30T13:47:00Z">
              <w:rPr>
                <w:color w:val="00B0F0"/>
              </w:rPr>
            </w:rPrChange>
          </w:rPr>
          <w:t>h safer and more secure experience.</w:t>
        </w:r>
      </w:ins>
    </w:p>
    <w:p w14:paraId="6D8127E2" w14:textId="77777777" w:rsidR="005F7879" w:rsidRPr="00B0381D" w:rsidRDefault="005F7879" w:rsidP="00437AF9">
      <w:pPr>
        <w:pStyle w:val="BodyTextMetricLight10pt"/>
      </w:pPr>
    </w:p>
    <w:p w14:paraId="63485431" w14:textId="5B866312" w:rsidR="00437AF9" w:rsidRDefault="00437AF9" w:rsidP="00437AF9">
      <w:pPr>
        <w:pStyle w:val="BodyTextMetricLight10pt"/>
      </w:pPr>
      <w:r>
        <w:t>Before you c</w:t>
      </w:r>
      <w:r w:rsidR="002903E5">
        <w:t xml:space="preserve">an </w:t>
      </w:r>
      <w:r w:rsidR="003D4688">
        <w:t>use</w:t>
      </w:r>
      <w:r w:rsidR="002903E5">
        <w:t xml:space="preserve"> Play w</w:t>
      </w:r>
      <w:r>
        <w:t>ith Docker (PWD)</w:t>
      </w:r>
      <w:r w:rsidR="007F41C2">
        <w:t>,</w:t>
      </w:r>
      <w:r>
        <w:t xml:space="preserve"> you must first decide </w:t>
      </w:r>
      <w:r w:rsidR="003D4688">
        <w:t>on what</w:t>
      </w:r>
      <w:r>
        <w:t xml:space="preserve"> software package </w:t>
      </w:r>
      <w:r w:rsidR="003D4688">
        <w:t>to use</w:t>
      </w:r>
      <w:r>
        <w:t xml:space="preserve"> to expose your desktop display environment. VNC or the main Server GUI are popular choices, as your UCP node doesn’t have a GUI installed as a default. PWD requires a node with manager role permissions</w:t>
      </w:r>
      <w:r w:rsidR="00DF6FC2">
        <w:t xml:space="preserve"> so you should use the main UCP</w:t>
      </w:r>
      <w:r>
        <w:t xml:space="preserve"> node. </w:t>
      </w:r>
      <w:r w:rsidR="00DF6FC2">
        <w:t>This</w:t>
      </w:r>
      <w:r>
        <w:t xml:space="preserve"> example </w:t>
      </w:r>
      <w:r w:rsidR="00DF6FC2">
        <w:t>uses the</w:t>
      </w:r>
      <w:r>
        <w:t xml:space="preserve"> “Server with GUI” packages, but feel free to use VNC or your own preferred method.</w:t>
      </w:r>
    </w:p>
    <w:p w14:paraId="47345EA3" w14:textId="3162E7C3" w:rsidR="000B0578" w:rsidRDefault="00437AF9">
      <w:pPr>
        <w:pStyle w:val="BodyTextMetricLight10pt"/>
        <w:pPrChange w:id="804" w:author="Moynihan, Nick [2]" w:date="2017-10-10T11:15:00Z">
          <w:pPr>
            <w:pStyle w:val="Heading1"/>
          </w:pPr>
        </w:pPrChange>
      </w:pPr>
      <w:r>
        <w:t>Connect</w:t>
      </w:r>
      <w:r w:rsidR="00455C32">
        <w:t xml:space="preserve"> using </w:t>
      </w:r>
      <w:proofErr w:type="gramStart"/>
      <w:r w:rsidR="00455C32" w:rsidRPr="00455C32">
        <w:rPr>
          <w:rStyle w:val="CodingLanguage"/>
        </w:rPr>
        <w:t>ssh</w:t>
      </w:r>
      <w:proofErr w:type="gramEnd"/>
      <w:r>
        <w:t xml:space="preserve"> to main </w:t>
      </w:r>
      <w:r w:rsidR="00455C32">
        <w:t>UCP</w:t>
      </w:r>
      <w:r>
        <w:t xml:space="preserve"> node which is </w:t>
      </w:r>
      <w:r w:rsidRPr="00455C32">
        <w:t>running</w:t>
      </w:r>
      <w:r w:rsidR="00455C32">
        <w:t xml:space="preserve"> RHEL</w:t>
      </w:r>
      <w:r w:rsidR="003B0843">
        <w:t xml:space="preserve"> </w:t>
      </w:r>
      <w:r w:rsidR="00455C32">
        <w:t>7</w:t>
      </w:r>
      <w:r>
        <w:t xml:space="preserve">, and run the following commands </w:t>
      </w:r>
      <w:r w:rsidR="00455C32">
        <w:t>to</w:t>
      </w:r>
      <w:r>
        <w:t xml:space="preserve"> install the packages </w:t>
      </w:r>
      <w:r w:rsidR="00DF6FC2">
        <w:t>to</w:t>
      </w:r>
      <w:r>
        <w:t xml:space="preserve"> enable access to a graphic console desktop.  </w:t>
      </w:r>
      <w:ins w:id="805" w:author="Moynihan, Nick [2]" w:date="2017-10-10T11:15:00Z">
        <w:r w:rsidR="00D07423">
          <w:tab/>
        </w:r>
      </w:ins>
    </w:p>
    <w:p w14:paraId="0226C2A7" w14:textId="28A4CDAA" w:rsidR="00437AF9" w:rsidRPr="00437AF9" w:rsidRDefault="00437AF9" w:rsidP="00437AF9">
      <w:pPr>
        <w:pStyle w:val="BodyTextMetricLight10pt"/>
        <w:rPr>
          <w:rStyle w:val="CodingLanguage"/>
        </w:rPr>
      </w:pPr>
      <w:r w:rsidRPr="00437AF9">
        <w:rPr>
          <w:rStyle w:val="CodingLanguage"/>
        </w:rPr>
        <w:t xml:space="preserve"># yum –y </w:t>
      </w:r>
      <w:proofErr w:type="spellStart"/>
      <w:r w:rsidRPr="00437AF9">
        <w:rPr>
          <w:rStyle w:val="CodingLanguage"/>
        </w:rPr>
        <w:t>groupinstall</w:t>
      </w:r>
      <w:proofErr w:type="spellEnd"/>
      <w:r w:rsidRPr="00437AF9">
        <w:rPr>
          <w:rStyle w:val="CodingLanguage"/>
        </w:rPr>
        <w:t xml:space="preserve"> “Server with GUI”</w:t>
      </w:r>
      <w:r>
        <w:br/>
      </w:r>
      <w:r w:rsidRPr="00437AF9">
        <w:rPr>
          <w:rStyle w:val="CodingLanguage"/>
        </w:rPr>
        <w:t xml:space="preserve"># </w:t>
      </w:r>
      <w:proofErr w:type="spellStart"/>
      <w:r w:rsidRPr="00437AF9">
        <w:rPr>
          <w:rStyle w:val="CodingLanguage"/>
        </w:rPr>
        <w:t>init</w:t>
      </w:r>
      <w:proofErr w:type="spellEnd"/>
      <w:r w:rsidRPr="00437AF9">
        <w:rPr>
          <w:rStyle w:val="CodingLanguage"/>
        </w:rPr>
        <w:t xml:space="preserve"> 5 “This will alter your current run level from 3 to 5”</w:t>
      </w:r>
      <w:r>
        <w:br/>
      </w:r>
      <w:r w:rsidRPr="00437AF9">
        <w:rPr>
          <w:rStyle w:val="CodingLanguage"/>
        </w:rPr>
        <w:t xml:space="preserve"># systemctl set-default </w:t>
      </w:r>
      <w:proofErr w:type="spellStart"/>
      <w:r w:rsidRPr="00437AF9">
        <w:rPr>
          <w:rStyle w:val="CodingLanguage"/>
        </w:rPr>
        <w:t>graphical.target</w:t>
      </w:r>
      <w:proofErr w:type="spellEnd"/>
      <w:r w:rsidRPr="00437AF9">
        <w:rPr>
          <w:rStyle w:val="CodingLanguage"/>
        </w:rPr>
        <w:t xml:space="preserve"> “Sets the default run level to graphical”</w:t>
      </w:r>
    </w:p>
    <w:p w14:paraId="36D9EE6B" w14:textId="70EE47BC" w:rsidR="00437AF9" w:rsidRDefault="00621B63" w:rsidP="00455C32">
      <w:pPr>
        <w:pStyle w:val="BodyTextMetricLight10pt"/>
      </w:pPr>
      <w:r>
        <w:t>Now</w:t>
      </w:r>
      <w:r w:rsidR="00DF6FC2">
        <w:t>,</w:t>
      </w:r>
      <w:r>
        <w:t xml:space="preserve"> from your v</w:t>
      </w:r>
      <w:r w:rsidR="00DF6FC2">
        <w:t>Sphere client, open the console for the UCP</w:t>
      </w:r>
      <w:r w:rsidR="00455C32" w:rsidRPr="00455C32">
        <w:t xml:space="preserve"> node</w:t>
      </w:r>
      <w:r w:rsidR="00DF6FC2">
        <w:t xml:space="preserve"> and</w:t>
      </w:r>
      <w:r w:rsidR="00455C32" w:rsidRPr="00455C32">
        <w:t xml:space="preserve"> </w:t>
      </w:r>
      <w:r w:rsidR="00DF6FC2">
        <w:t xml:space="preserve">carry out the initial setup steps. Select the language and time zone and then </w:t>
      </w:r>
      <w:r w:rsidR="00455C32" w:rsidRPr="00455C32">
        <w:t>crea</w:t>
      </w:r>
      <w:r w:rsidR="00DF6FC2">
        <w:t>te a Play with D</w:t>
      </w:r>
      <w:r w:rsidR="00455C32" w:rsidRPr="00455C32">
        <w:t xml:space="preserve">ocker user account. </w:t>
      </w:r>
      <w:r w:rsidR="00DF6FC2">
        <w:t>Once</w:t>
      </w:r>
      <w:r w:rsidR="00455C32" w:rsidRPr="00455C32">
        <w:t xml:space="preserve"> the desktop </w:t>
      </w:r>
      <w:r w:rsidR="00DF6FC2">
        <w:t xml:space="preserve">is </w:t>
      </w:r>
      <w:r w:rsidR="00455C32" w:rsidRPr="00455C32">
        <w:t>visible</w:t>
      </w:r>
      <w:r w:rsidR="00DF6FC2">
        <w:t xml:space="preserve">, click on Applications, </w:t>
      </w:r>
      <w:r w:rsidR="00455C32" w:rsidRPr="00455C32">
        <w:t xml:space="preserve">select </w:t>
      </w:r>
      <w:r w:rsidR="003D4688">
        <w:t xml:space="preserve">the </w:t>
      </w:r>
      <w:r w:rsidR="00455C32" w:rsidRPr="00455C32">
        <w:t xml:space="preserve">Firefox web browser and </w:t>
      </w:r>
      <w:r w:rsidR="00DF6FC2">
        <w:t xml:space="preserve">browse to </w:t>
      </w:r>
      <w:r w:rsidR="00455C32" w:rsidRPr="00DF6FC2">
        <w:rPr>
          <w:rStyle w:val="CodingLanguage"/>
        </w:rPr>
        <w:t>http://localhost</w:t>
      </w:r>
      <w:r w:rsidR="00455C32" w:rsidRPr="00455C32">
        <w:t>.</w:t>
      </w:r>
    </w:p>
    <w:p w14:paraId="7A1BA580" w14:textId="693D0079" w:rsidR="009A7B2E" w:rsidRDefault="009A7B2E" w:rsidP="009A7B2E">
      <w:pPr>
        <w:pStyle w:val="BodyTextLastMetricLight10pt"/>
        <w:rPr>
          <w:ins w:id="806" w:author="Moynihan, Nick [2]" w:date="2017-10-10T10:57:00Z"/>
        </w:rPr>
      </w:pPr>
      <w:r>
        <w:t xml:space="preserve">For more information on configuring </w:t>
      </w:r>
      <w:r w:rsidR="00C454F0">
        <w:t>Play with Docker, see Appendix D</w:t>
      </w:r>
      <w:r>
        <w:t>.</w:t>
      </w:r>
    </w:p>
    <w:p w14:paraId="25641DB5" w14:textId="7C9D7714" w:rsidR="00D94F33" w:rsidRDefault="00D94F33" w:rsidP="00D94F33">
      <w:pPr>
        <w:pStyle w:val="Heading1"/>
      </w:pPr>
      <w:bookmarkStart w:id="807" w:name="_Toc500883927"/>
      <w:r>
        <w:lastRenderedPageBreak/>
        <w:t>Security considerations</w:t>
      </w:r>
      <w:bookmarkEnd w:id="807"/>
    </w:p>
    <w:p w14:paraId="3CAC4F17" w14:textId="63F1CF9D" w:rsidR="009564FD" w:rsidRDefault="009564FD" w:rsidP="009564FD">
      <w:pPr>
        <w:pStyle w:val="BodyTextMetricLight10pt"/>
      </w:pPr>
      <w:r>
        <w:t>In addition to having all logs centralized in a single place and the image scanning feature enabled for the DTR nodes, there are other guidelines that should be followed in order to keep your Docker environment as secure as possible. T</w:t>
      </w:r>
      <w:r w:rsidRPr="00C40B0B">
        <w:t>he HPE Reference Configuration paper for securing Docker on HPE Hardware</w:t>
      </w:r>
      <w:r>
        <w:t xml:space="preserve"> </w:t>
      </w:r>
      <w:r w:rsidRPr="00C40B0B">
        <w:t xml:space="preserve">places a special emphasis on securing Docker in DevOps environments and covers best practices in terms of Docker security. The document can be found </w:t>
      </w:r>
      <w:r w:rsidR="0080294A">
        <w:t>at</w:t>
      </w:r>
      <w:r w:rsidRPr="00C40B0B">
        <w:t xml:space="preserve">: </w:t>
      </w:r>
      <w:hyperlink r:id="rId67">
        <w:r w:rsidR="2F38FAA4" w:rsidRPr="2F38FAA4">
          <w:rPr>
            <w:rStyle w:val="Hyperlink"/>
          </w:rPr>
          <w:t>http://h20195.www2.hpe.com/V2/GetDocument.aspx?docname=a00020437enw</w:t>
        </w:r>
      </w:hyperlink>
      <w:r w:rsidR="2F38FAA4">
        <w:t>.</w:t>
      </w:r>
      <w:r>
        <w:t xml:space="preserve"> Some newer Docker security features that were not covered in the reference configuration are outlined below.</w:t>
      </w:r>
    </w:p>
    <w:p w14:paraId="3962ECC3" w14:textId="77777777" w:rsidR="009564FD" w:rsidRDefault="009564FD" w:rsidP="009564FD">
      <w:pPr>
        <w:pStyle w:val="Heading2"/>
      </w:pPr>
      <w:bookmarkStart w:id="808" w:name="_Toc498018557"/>
      <w:bookmarkStart w:id="809" w:name="_Toc500883928"/>
      <w:r>
        <w:t>Prevent tags from being overwritten</w:t>
      </w:r>
      <w:bookmarkEnd w:id="808"/>
      <w:bookmarkEnd w:id="809"/>
    </w:p>
    <w:p w14:paraId="2321D2A7" w14:textId="77777777" w:rsidR="009564FD" w:rsidRDefault="009564FD" w:rsidP="009564FD">
      <w:pPr>
        <w:pStyle w:val="BodyTextMetricLight10pt"/>
      </w:pPr>
      <w:r>
        <w:t xml:space="preserve">By default, an image tag can be overwritten by a user with the correct access rights. As an example, an image such as </w:t>
      </w:r>
      <w:r w:rsidRPr="00122BA0">
        <w:rPr>
          <w:rStyle w:val="CodingLanguage"/>
        </w:rPr>
        <w:t>library/</w:t>
      </w:r>
      <w:proofErr w:type="spellStart"/>
      <w:r w:rsidRPr="00122BA0">
        <w:rPr>
          <w:rStyle w:val="CodingLanguage"/>
        </w:rPr>
        <w:t>wordpress</w:t>
      </w:r>
      <w:proofErr w:type="gramStart"/>
      <w:r w:rsidRPr="00122BA0">
        <w:rPr>
          <w:rStyle w:val="CodingLanguage"/>
        </w:rPr>
        <w:t>:latest</w:t>
      </w:r>
      <w:proofErr w:type="spellEnd"/>
      <w:proofErr w:type="gramEnd"/>
      <w:r>
        <w:t xml:space="preserve"> can be pushed and tagged with by different users, yet have different functionality. This might make it difficult to trace back the image to the build that generated it.</w:t>
      </w:r>
    </w:p>
    <w:p w14:paraId="639B1407" w14:textId="77777777" w:rsidR="009564FD" w:rsidRDefault="009564FD" w:rsidP="009564FD">
      <w:pPr>
        <w:pStyle w:val="BodyTextMetricLight10pt"/>
      </w:pPr>
      <w:r>
        <w:t>Docker DTR can prevent this from happening with the immutable tags feature that can be configured on a per repository basis. Once an image is pushed with a tag, that particular tag cannot be overwritten.</w:t>
      </w:r>
    </w:p>
    <w:p w14:paraId="4F5C35B2" w14:textId="691BED3A" w:rsidR="009564FD" w:rsidRDefault="2F38FAA4" w:rsidP="009564FD">
      <w:pPr>
        <w:pStyle w:val="BodyTextMetricLight10pt"/>
      </w:pPr>
      <w:r>
        <w:t xml:space="preserve">More information about immutable tags can be found at: </w:t>
      </w:r>
      <w:r w:rsidR="009564FD">
        <w:br/>
      </w:r>
      <w:hyperlink r:id="rId68">
        <w:r w:rsidRPr="2F38FAA4">
          <w:rPr>
            <w:rStyle w:val="Hyperlink"/>
          </w:rPr>
          <w:t>https://docs.docker.com/datacenter/dtr/2.3/guides/user/manage-images/prevent-tags-from-being-overwritten/</w:t>
        </w:r>
      </w:hyperlink>
      <w:r>
        <w:t xml:space="preserve"> </w:t>
      </w:r>
    </w:p>
    <w:p w14:paraId="1F84CFBF" w14:textId="77777777" w:rsidR="009564FD" w:rsidRDefault="009564FD" w:rsidP="009564FD">
      <w:pPr>
        <w:pStyle w:val="Heading2"/>
      </w:pPr>
      <w:bookmarkStart w:id="810" w:name="_Toc498018558"/>
      <w:bookmarkStart w:id="811" w:name="_Toc500883929"/>
      <w:r>
        <w:t>Isolate swarm nodes to a specific team</w:t>
      </w:r>
      <w:bookmarkEnd w:id="810"/>
      <w:bookmarkEnd w:id="811"/>
    </w:p>
    <w:p w14:paraId="4522A34F" w14:textId="33ADA434" w:rsidR="009564FD" w:rsidRDefault="009564FD" w:rsidP="009564FD">
      <w:pPr>
        <w:pStyle w:val="BodyTextMetricLight10pt"/>
      </w:pPr>
      <w:r>
        <w:t>With Docker EE Advanced, you can enable physical isolation of resources by organizing nodes into collections and granting Scheduler access for different users. To control access to nodes, move them to dedicated collections where you can grant access to specific users, teams, and organizations.</w:t>
      </w:r>
    </w:p>
    <w:p w14:paraId="3D2AF2B3" w14:textId="3992D098" w:rsidR="009564FD" w:rsidRDefault="009564FD" w:rsidP="009564FD">
      <w:pPr>
        <w:pStyle w:val="BodyTextMetricLight10pt"/>
      </w:pPr>
      <w:r>
        <w:t xml:space="preserve">More information about this subject can be found </w:t>
      </w:r>
      <w:r w:rsidR="0080294A">
        <w:t>at</w:t>
      </w:r>
      <w:r>
        <w:t xml:space="preserve">: </w:t>
      </w:r>
      <w:hyperlink r:id="rId69">
        <w:r>
          <w:rPr>
            <w:rStyle w:val="Hyperlink"/>
          </w:rPr>
          <w:t>https://docs.docker.com/datacenter/ucp/2.2/guides/access-control/isolate-volumes-between-teams/</w:t>
        </w:r>
      </w:hyperlink>
      <w:r>
        <w:t>.</w:t>
      </w:r>
    </w:p>
    <w:p w14:paraId="1C5C69CE" w14:textId="77777777" w:rsidR="008161E9" w:rsidRDefault="008161E9">
      <w:pPr>
        <w:rPr>
          <w:rFonts w:ascii="MetricHPE" w:hAnsi="MetricHPE"/>
          <w:b/>
          <w:color w:val="000000"/>
          <w:sz w:val="28"/>
          <w:szCs w:val="34"/>
        </w:rPr>
      </w:pPr>
      <w:r>
        <w:br w:type="page"/>
      </w:r>
    </w:p>
    <w:p w14:paraId="503FB2FF" w14:textId="77777777" w:rsidR="00EC7AF6" w:rsidRPr="009A0BA0" w:rsidRDefault="00EC7AF6" w:rsidP="00EC7AF6">
      <w:pPr>
        <w:pStyle w:val="Heading1"/>
      </w:pPr>
      <w:bookmarkStart w:id="812" w:name="_Toc500146955"/>
      <w:bookmarkStart w:id="813" w:name="_Toc498018571"/>
      <w:bookmarkStart w:id="814" w:name="_Toc500883930"/>
      <w:r w:rsidRPr="009A0BA0">
        <w:lastRenderedPageBreak/>
        <w:t>Solution lifecycle management</w:t>
      </w:r>
      <w:bookmarkEnd w:id="812"/>
      <w:bookmarkEnd w:id="814"/>
    </w:p>
    <w:p w14:paraId="36C2CC03" w14:textId="77777777" w:rsidR="00EC7AF6" w:rsidRPr="009A0BA0" w:rsidRDefault="00EC7AF6" w:rsidP="00EC7AF6">
      <w:pPr>
        <w:pStyle w:val="Heading2"/>
      </w:pPr>
      <w:bookmarkStart w:id="815" w:name="_Toc500146956"/>
      <w:bookmarkStart w:id="816" w:name="_Toc500883931"/>
      <w:r w:rsidRPr="009A0BA0">
        <w:t>Introduction</w:t>
      </w:r>
      <w:bookmarkEnd w:id="815"/>
      <w:bookmarkEnd w:id="816"/>
    </w:p>
    <w:p w14:paraId="6A194DBA" w14:textId="77777777" w:rsidR="00EC7AF6" w:rsidRPr="009A0BA0" w:rsidRDefault="00EC7AF6" w:rsidP="00EC7AF6">
      <w:pPr>
        <w:pStyle w:val="BodyTextMetricLight10pt"/>
      </w:pPr>
      <w:r w:rsidRPr="009A0BA0">
        <w:t>Lifecycle management with respect to this solution refers to the maintenance and management of software and hardware of various components that make up the solution stack. Lifecycle management is required to keep the solution up-to-date and ensure that the latest versions of the software are running to provide optimal performance, security and fix any existing defects within the product.</w:t>
      </w:r>
    </w:p>
    <w:p w14:paraId="74383426" w14:textId="1169A840" w:rsidR="00EC7AF6" w:rsidRDefault="00EC7AF6" w:rsidP="00EC7AF6">
      <w:pPr>
        <w:pStyle w:val="BodyTextMetricLight10pt"/>
      </w:pPr>
      <w:r w:rsidRPr="009A0BA0">
        <w:t xml:space="preserve">In this section, we will cover lifecycle management of the different components that are used in this solution. The architectural diagram of the solution </w:t>
      </w:r>
      <w:r>
        <w:t>in</w:t>
      </w:r>
      <w:r w:rsidR="00597CFF">
        <w:t xml:space="preserve"> </w:t>
      </w:r>
      <w:r w:rsidR="00597CFF" w:rsidRPr="00597CFF">
        <w:fldChar w:fldCharType="begin"/>
      </w:r>
      <w:r w:rsidR="00597CFF" w:rsidRPr="00597CFF">
        <w:instrText xml:space="preserve"> REF _Ref500880958 \h </w:instrText>
      </w:r>
      <w:r w:rsidR="00597CFF">
        <w:instrText xml:space="preserve"> \* MERGEFORMAT </w:instrText>
      </w:r>
      <w:r w:rsidR="00597CFF" w:rsidRPr="00597CFF">
        <w:fldChar w:fldCharType="separate"/>
      </w:r>
      <w:r w:rsidR="00653064" w:rsidRPr="00653064">
        <w:t>Figure 31</w:t>
      </w:r>
      <w:r w:rsidR="00597CFF" w:rsidRPr="00597CFF">
        <w:fldChar w:fldCharType="end"/>
      </w:r>
      <w:r w:rsidRPr="00597CFF">
        <w:t xml:space="preserve"> </w:t>
      </w:r>
      <w:r w:rsidRPr="009A0BA0">
        <w:t>shows the software and hardware stacks that make up the solution.</w:t>
      </w:r>
    </w:p>
    <w:p w14:paraId="47921315" w14:textId="77777777" w:rsidR="00EC7AF6" w:rsidRDefault="00EC7AF6" w:rsidP="00EC7AF6">
      <w:pPr>
        <w:pStyle w:val="BulletLevel1"/>
        <w:numPr>
          <w:ilvl w:val="0"/>
          <w:numId w:val="0"/>
        </w:numPr>
        <w:ind w:left="187"/>
      </w:pPr>
      <w:del w:id="817" w:author="Moynihan, Nick" w:date="2017-08-23T15:43:00Z">
        <w:r w:rsidRPr="00284BD6" w:rsidDel="001A29F6">
          <w:rPr>
            <w:noProof/>
          </w:rPr>
          <w:lastRenderedPageBreak/>
          <w:drawing>
            <wp:inline distT="0" distB="0" distL="0" distR="0" wp14:anchorId="083267BE" wp14:editId="10C28E96">
              <wp:extent cx="6858000" cy="48304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858000" cy="4830445"/>
                      </a:xfrm>
                      <a:prstGeom prst="rect">
                        <a:avLst/>
                      </a:prstGeom>
                    </pic:spPr>
                  </pic:pic>
                </a:graphicData>
              </a:graphic>
            </wp:inline>
          </w:drawing>
        </w:r>
      </w:del>
      <w:ins w:id="818" w:author="Moynihan, Nick" w:date="2017-08-23T15:53:00Z">
        <w:r>
          <w:rPr>
            <w:noProof/>
          </w:rPr>
          <w:lastRenderedPageBreak/>
          <w:drawing>
            <wp:inline distT="0" distB="0" distL="0" distR="0" wp14:anchorId="12E4CA91" wp14:editId="5B72454D">
              <wp:extent cx="5772150" cy="6095501"/>
              <wp:effectExtent l="19050" t="19050" r="19050"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26" t="708" r="-4644" b="-606"/>
                      <a:stretch/>
                    </pic:blipFill>
                    <pic:spPr bwMode="auto">
                      <a:xfrm>
                        <a:off x="0" y="0"/>
                        <a:ext cx="5780376" cy="6104188"/>
                      </a:xfrm>
                      <a:prstGeom prst="rect">
                        <a:avLst/>
                      </a:prstGeom>
                      <a:ln w="12700">
                        <a:solidFill>
                          <a:schemeClr val="accent1"/>
                        </a:solidFill>
                      </a:ln>
                      <a:extLst>
                        <a:ext uri="{53640926-AAD7-44D8-BBD7-CCE9431645EC}">
                          <a14:shadowObscured xmlns:a14="http://schemas.microsoft.com/office/drawing/2010/main"/>
                        </a:ext>
                      </a:extLst>
                    </pic:spPr>
                  </pic:pic>
                </a:graphicData>
              </a:graphic>
            </wp:inline>
          </w:drawing>
        </w:r>
      </w:ins>
    </w:p>
    <w:p w14:paraId="49F2F1C8" w14:textId="77777777" w:rsidR="00EC7AF6" w:rsidRDefault="00EC7AF6" w:rsidP="00EC7AF6">
      <w:pPr>
        <w:pStyle w:val="MISCFigureCaptionHeader8pt"/>
        <w:rPr>
          <w:ins w:id="819" w:author="Moynihan, Nick" w:date="2017-08-23T15:43:00Z"/>
        </w:rPr>
      </w:pPr>
      <w:bookmarkStart w:id="820" w:name="_Ref500880958"/>
      <w:r w:rsidRPr="00EF6602">
        <w:rPr>
          <w:rStyle w:val="MISCFigureCaptionHeaderBold8pt"/>
        </w:rPr>
        <w:t xml:space="preserve">Figure </w:t>
      </w:r>
      <w:r w:rsidRPr="2F38FAA4">
        <w:fldChar w:fldCharType="begin"/>
      </w:r>
      <w:r w:rsidRPr="00EF6602">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31</w:t>
      </w:r>
      <w:r w:rsidRPr="2F38FAA4">
        <w:fldChar w:fldCharType="end"/>
      </w:r>
      <w:bookmarkEnd w:id="820"/>
      <w:r w:rsidRPr="00EF6602">
        <w:rPr>
          <w:rStyle w:val="MISCFigureCaptionHeaderBold8pt"/>
        </w:rPr>
        <w:t>.</w:t>
      </w:r>
      <w:r>
        <w:t xml:space="preserve"> Solution stack</w:t>
      </w:r>
    </w:p>
    <w:p w14:paraId="49DAF703" w14:textId="3E28A8E9" w:rsidR="009564FD" w:rsidRDefault="0080294A" w:rsidP="009564FD">
      <w:pPr>
        <w:pStyle w:val="Heading2"/>
      </w:pPr>
      <w:bookmarkStart w:id="821" w:name="_Toc500883932"/>
      <w:r>
        <w:t xml:space="preserve">HPE </w:t>
      </w:r>
      <w:r w:rsidR="009564FD">
        <w:t xml:space="preserve">SimpliVity </w:t>
      </w:r>
      <w:r w:rsidR="009564FD" w:rsidRPr="00423764">
        <w:t>environment</w:t>
      </w:r>
      <w:bookmarkEnd w:id="813"/>
      <w:bookmarkEnd w:id="821"/>
    </w:p>
    <w:p w14:paraId="7043144A" w14:textId="428EAD52" w:rsidR="009564FD" w:rsidRDefault="009564FD" w:rsidP="009564FD">
      <w:pPr>
        <w:pStyle w:val="BodyTextMetricLight10pt"/>
      </w:pPr>
      <w:r>
        <w:t xml:space="preserve">The </w:t>
      </w:r>
      <w:r w:rsidR="0080294A">
        <w:t xml:space="preserve">HPE </w:t>
      </w:r>
      <w:r>
        <w:t xml:space="preserve">SimpliVity environment is made up of proprietary SimpliVity software, VMware software and HPE firmware. There are interdependencies between the various components that need to be accounted </w:t>
      </w:r>
      <w:r w:rsidR="0080294A">
        <w:t xml:space="preserve">for </w:t>
      </w:r>
      <w:r>
        <w:t xml:space="preserve">and are provided in the table below. The components in </w:t>
      </w:r>
      <w:r w:rsidRPr="00850494">
        <w:fldChar w:fldCharType="begin"/>
      </w:r>
      <w:r w:rsidRPr="00361FE5">
        <w:instrText xml:space="preserve"> REF _Ref491772210 \h </w:instrText>
      </w:r>
      <w:r>
        <w:instrText xml:space="preserve"> \* MERGEFORMAT </w:instrText>
      </w:r>
      <w:r w:rsidRPr="00850494">
        <w:fldChar w:fldCharType="separate"/>
      </w:r>
      <w:r w:rsidR="00653064" w:rsidRPr="00653064">
        <w:t>Table 11</w:t>
      </w:r>
      <w:r w:rsidRPr="00850494">
        <w:fldChar w:fldCharType="end"/>
      </w:r>
      <w:r>
        <w:t xml:space="preserve"> are part of the SimpliVity environment that require lifecycle management.</w:t>
      </w:r>
    </w:p>
    <w:p w14:paraId="586E51CB" w14:textId="77777777" w:rsidR="009564FD" w:rsidRDefault="009564FD" w:rsidP="009564FD">
      <w:pPr>
        <w:pStyle w:val="BodyTextMetricLight10pt"/>
      </w:pPr>
      <w:r>
        <w:t>In general, ensure that the software bits for the Arbiter and vSphere extension corresponding to an OmniStack release are used.</w:t>
      </w:r>
    </w:p>
    <w:p w14:paraId="1B44BCC7" w14:textId="77777777" w:rsidR="009564FD" w:rsidRDefault="009564FD" w:rsidP="009564FD">
      <w:pPr>
        <w:pStyle w:val="MISCTableCaptionHeader8pt"/>
      </w:pPr>
      <w:bookmarkStart w:id="822" w:name="_Ref491772210"/>
      <w:r w:rsidRPr="00E91CCB">
        <w:rPr>
          <w:rStyle w:val="MISCTableCaptionHeaderBold8pt"/>
        </w:rPr>
        <w:lastRenderedPageBreak/>
        <w:t xml:space="preserve">Table </w:t>
      </w:r>
      <w:r w:rsidRPr="2F38FAA4">
        <w:fldChar w:fldCharType="begin"/>
      </w:r>
      <w:r w:rsidRPr="00E91CCB">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11</w:t>
      </w:r>
      <w:r w:rsidRPr="2F38FAA4">
        <w:fldChar w:fldCharType="end"/>
      </w:r>
      <w:bookmarkEnd w:id="822"/>
      <w:r w:rsidRPr="00E91CCB">
        <w:rPr>
          <w:rStyle w:val="MISCTableCaptionHeaderBold8pt"/>
        </w:rPr>
        <w:t>.</w:t>
      </w:r>
      <w:r>
        <w:t xml:space="preserve"> SimpliVity components</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847"/>
        <w:gridCol w:w="1964"/>
        <w:gridCol w:w="4326"/>
        <w:gridCol w:w="3663"/>
      </w:tblGrid>
      <w:tr w:rsidR="009564FD" w:rsidRPr="000912CB" w14:paraId="7D62FD25" w14:textId="77777777" w:rsidTr="00A6356C">
        <w:trPr>
          <w:trHeight w:val="241"/>
        </w:trPr>
        <w:tc>
          <w:tcPr>
            <w:tcW w:w="847" w:type="dxa"/>
            <w:tcBorders>
              <w:top w:val="nil"/>
              <w:bottom w:val="single" w:sz="36" w:space="0" w:color="00B388"/>
            </w:tcBorders>
            <w:shd w:val="clear" w:color="auto" w:fill="auto"/>
          </w:tcPr>
          <w:p w14:paraId="370AE494" w14:textId="77777777" w:rsidR="009564FD" w:rsidRDefault="009564FD" w:rsidP="00A6356C">
            <w:pPr>
              <w:pStyle w:val="TableSubhead8pt"/>
              <w:jc w:val="center"/>
            </w:pPr>
            <w:r>
              <w:t>Order</w:t>
            </w:r>
          </w:p>
        </w:tc>
        <w:tc>
          <w:tcPr>
            <w:tcW w:w="1964" w:type="dxa"/>
            <w:tcBorders>
              <w:top w:val="nil"/>
              <w:bottom w:val="single" w:sz="36" w:space="0" w:color="00B388"/>
            </w:tcBorders>
            <w:shd w:val="clear" w:color="auto" w:fill="auto"/>
          </w:tcPr>
          <w:p w14:paraId="37EFC3C7" w14:textId="77777777" w:rsidR="009564FD" w:rsidRDefault="009564FD" w:rsidP="00A6356C">
            <w:pPr>
              <w:pStyle w:val="TableSubhead8pt"/>
            </w:pPr>
            <w:r>
              <w:t>Component</w:t>
            </w:r>
          </w:p>
        </w:tc>
        <w:tc>
          <w:tcPr>
            <w:tcW w:w="4326" w:type="dxa"/>
            <w:tcBorders>
              <w:top w:val="nil"/>
              <w:bottom w:val="single" w:sz="36" w:space="0" w:color="00B388"/>
            </w:tcBorders>
            <w:shd w:val="clear" w:color="auto" w:fill="auto"/>
          </w:tcPr>
          <w:p w14:paraId="0436841C" w14:textId="77777777" w:rsidR="009564FD" w:rsidRPr="000912CB" w:rsidRDefault="009564FD" w:rsidP="00A6356C">
            <w:pPr>
              <w:pStyle w:val="TableSubhead8pt"/>
            </w:pPr>
            <w:r w:rsidRPr="0002153E">
              <w:t>Dependency (compatibility)</w:t>
            </w:r>
          </w:p>
        </w:tc>
        <w:tc>
          <w:tcPr>
            <w:tcW w:w="3663" w:type="dxa"/>
            <w:tcBorders>
              <w:top w:val="nil"/>
              <w:bottom w:val="single" w:sz="36" w:space="0" w:color="00B388"/>
            </w:tcBorders>
          </w:tcPr>
          <w:p w14:paraId="3A76DF58" w14:textId="77777777" w:rsidR="009564FD" w:rsidRDefault="009564FD" w:rsidP="00A6356C">
            <w:pPr>
              <w:pStyle w:val="TableSubhead8pt"/>
            </w:pPr>
            <w:r w:rsidRPr="0002153E">
              <w:t>Download/Documentation</w:t>
            </w:r>
          </w:p>
        </w:tc>
      </w:tr>
      <w:tr w:rsidR="009564FD" w:rsidRPr="000912CB" w14:paraId="5AF88566" w14:textId="77777777" w:rsidTr="00A6356C">
        <w:trPr>
          <w:trHeight w:val="241"/>
        </w:trPr>
        <w:tc>
          <w:tcPr>
            <w:tcW w:w="847" w:type="dxa"/>
            <w:tcBorders>
              <w:top w:val="single" w:sz="36" w:space="0" w:color="00B388"/>
            </w:tcBorders>
            <w:shd w:val="clear" w:color="auto" w:fill="auto"/>
          </w:tcPr>
          <w:p w14:paraId="59966DE6" w14:textId="77777777" w:rsidR="009564FD" w:rsidRPr="00EE6515" w:rsidRDefault="009564FD" w:rsidP="00A6356C">
            <w:pPr>
              <w:pStyle w:val="TableBody8pt"/>
              <w:rPr>
                <w:rStyle w:val="CodingLanguage"/>
              </w:rPr>
            </w:pPr>
            <w:r>
              <w:rPr>
                <w:rStyle w:val="CodingLanguage"/>
              </w:rPr>
              <w:t>1</w:t>
            </w:r>
          </w:p>
        </w:tc>
        <w:tc>
          <w:tcPr>
            <w:tcW w:w="1964" w:type="dxa"/>
            <w:tcBorders>
              <w:top w:val="single" w:sz="36" w:space="0" w:color="00B388"/>
            </w:tcBorders>
            <w:shd w:val="clear" w:color="auto" w:fill="auto"/>
          </w:tcPr>
          <w:p w14:paraId="7B02FB53" w14:textId="77777777" w:rsidR="009564FD" w:rsidRDefault="009564FD" w:rsidP="00A6356C">
            <w:pPr>
              <w:pStyle w:val="TableBody8pt"/>
            </w:pPr>
            <w:r w:rsidRPr="0002153E">
              <w:t>HPE SimpliVity Arbiter</w:t>
            </w:r>
          </w:p>
        </w:tc>
        <w:tc>
          <w:tcPr>
            <w:tcW w:w="4326" w:type="dxa"/>
            <w:tcBorders>
              <w:top w:val="single" w:sz="36" w:space="0" w:color="00B388"/>
            </w:tcBorders>
            <w:shd w:val="clear" w:color="auto" w:fill="auto"/>
          </w:tcPr>
          <w:p w14:paraId="3C709923" w14:textId="77777777" w:rsidR="009564FD" w:rsidRPr="000912CB" w:rsidRDefault="009564FD" w:rsidP="009564FD">
            <w:pPr>
              <w:pStyle w:val="TableBody8pt"/>
              <w:numPr>
                <w:ilvl w:val="0"/>
                <w:numId w:val="28"/>
              </w:numPr>
            </w:pPr>
            <w:r w:rsidRPr="0002153E">
              <w:t>HPE OmniStack</w:t>
            </w:r>
          </w:p>
        </w:tc>
        <w:tc>
          <w:tcPr>
            <w:tcW w:w="3663" w:type="dxa"/>
            <w:vMerge w:val="restart"/>
            <w:tcBorders>
              <w:top w:val="single" w:sz="36" w:space="0" w:color="00B388"/>
            </w:tcBorders>
          </w:tcPr>
          <w:p w14:paraId="46AFA277" w14:textId="77777777" w:rsidR="009564FD" w:rsidRDefault="009564FD" w:rsidP="00A6356C">
            <w:pPr>
              <w:pStyle w:val="TableBody8pt"/>
              <w:jc w:val="both"/>
            </w:pPr>
            <w:r w:rsidRPr="0002153E">
              <w:t>SimpliVity OmniStack for vSphere Upgrade Guide</w:t>
            </w:r>
            <w:r>
              <w:br/>
            </w:r>
            <w:r>
              <w:br/>
            </w:r>
            <w:r w:rsidRPr="0002153E">
              <w:t>Download software bits from HPE’s support website.</w:t>
            </w:r>
            <w:r>
              <w:br/>
            </w:r>
            <w:r>
              <w:br/>
            </w:r>
            <w:hyperlink r:id="rId72">
              <w:r w:rsidR="2F38FAA4" w:rsidRPr="2F38FAA4">
                <w:rPr>
                  <w:rStyle w:val="Hyperlink"/>
                </w:rPr>
                <w:t>http://www.hpe.com/support</w:t>
              </w:r>
            </w:hyperlink>
          </w:p>
        </w:tc>
      </w:tr>
      <w:tr w:rsidR="009564FD" w:rsidRPr="000912CB" w14:paraId="7CDE033F" w14:textId="77777777" w:rsidTr="00A6356C">
        <w:trPr>
          <w:trHeight w:val="241"/>
        </w:trPr>
        <w:tc>
          <w:tcPr>
            <w:tcW w:w="847" w:type="dxa"/>
            <w:shd w:val="clear" w:color="auto" w:fill="auto"/>
          </w:tcPr>
          <w:p w14:paraId="0B226F8D" w14:textId="77777777" w:rsidR="009564FD" w:rsidRPr="00EE6515" w:rsidRDefault="009564FD" w:rsidP="00A6356C">
            <w:pPr>
              <w:pStyle w:val="TableBody8pt"/>
              <w:rPr>
                <w:rStyle w:val="CodingLanguage"/>
              </w:rPr>
            </w:pPr>
            <w:r>
              <w:rPr>
                <w:rStyle w:val="CodingLanguage"/>
              </w:rPr>
              <w:t>2</w:t>
            </w:r>
          </w:p>
        </w:tc>
        <w:tc>
          <w:tcPr>
            <w:tcW w:w="1964" w:type="dxa"/>
            <w:shd w:val="clear" w:color="auto" w:fill="auto"/>
          </w:tcPr>
          <w:p w14:paraId="431E315D" w14:textId="77777777" w:rsidR="009564FD" w:rsidRDefault="009564FD" w:rsidP="00A6356C">
            <w:pPr>
              <w:pStyle w:val="TableBody8pt"/>
            </w:pPr>
            <w:r w:rsidRPr="0002153E">
              <w:t>HPE SimpliVity VMware Plug-in</w:t>
            </w:r>
          </w:p>
        </w:tc>
        <w:tc>
          <w:tcPr>
            <w:tcW w:w="4326" w:type="dxa"/>
            <w:shd w:val="clear" w:color="auto" w:fill="auto"/>
          </w:tcPr>
          <w:p w14:paraId="78589F03" w14:textId="77777777" w:rsidR="009564FD" w:rsidRDefault="009564FD" w:rsidP="009564FD">
            <w:pPr>
              <w:pStyle w:val="TableBody8pt"/>
              <w:numPr>
                <w:ilvl w:val="0"/>
                <w:numId w:val="29"/>
              </w:numPr>
            </w:pPr>
            <w:r w:rsidRPr="0002153E">
              <w:t xml:space="preserve">HPE SimpliVity Arbiter </w:t>
            </w:r>
          </w:p>
          <w:p w14:paraId="7AD93B4F" w14:textId="77777777" w:rsidR="009564FD" w:rsidRPr="000912CB" w:rsidRDefault="009564FD" w:rsidP="009564FD">
            <w:pPr>
              <w:pStyle w:val="TableBody8pt"/>
              <w:numPr>
                <w:ilvl w:val="0"/>
                <w:numId w:val="29"/>
              </w:numPr>
            </w:pPr>
            <w:r w:rsidRPr="0002153E">
              <w:t>HPE OmniStack</w:t>
            </w:r>
          </w:p>
        </w:tc>
        <w:tc>
          <w:tcPr>
            <w:tcW w:w="3663" w:type="dxa"/>
            <w:vMerge/>
          </w:tcPr>
          <w:p w14:paraId="7AC54466" w14:textId="77777777" w:rsidR="009564FD" w:rsidRDefault="009564FD" w:rsidP="00A6356C">
            <w:pPr>
              <w:pStyle w:val="TableBody8pt"/>
            </w:pPr>
          </w:p>
        </w:tc>
      </w:tr>
      <w:tr w:rsidR="009564FD" w:rsidRPr="000912CB" w14:paraId="1DA9244A" w14:textId="77777777" w:rsidTr="00A6356C">
        <w:trPr>
          <w:trHeight w:val="80"/>
        </w:trPr>
        <w:tc>
          <w:tcPr>
            <w:tcW w:w="847" w:type="dxa"/>
            <w:shd w:val="clear" w:color="auto" w:fill="auto"/>
          </w:tcPr>
          <w:p w14:paraId="6C2F9460" w14:textId="77777777" w:rsidR="009564FD" w:rsidRPr="00EE6515" w:rsidRDefault="009564FD" w:rsidP="00A6356C">
            <w:pPr>
              <w:pStyle w:val="TableBody8pt"/>
              <w:ind w:right="-415"/>
              <w:rPr>
                <w:rStyle w:val="CodingLanguage"/>
              </w:rPr>
            </w:pPr>
            <w:r>
              <w:rPr>
                <w:rStyle w:val="CodingLanguage"/>
              </w:rPr>
              <w:t>3</w:t>
            </w:r>
          </w:p>
        </w:tc>
        <w:tc>
          <w:tcPr>
            <w:tcW w:w="1964" w:type="dxa"/>
            <w:shd w:val="clear" w:color="auto" w:fill="auto"/>
          </w:tcPr>
          <w:p w14:paraId="785C16E4" w14:textId="77777777" w:rsidR="009564FD" w:rsidRDefault="009564FD" w:rsidP="00A6356C">
            <w:pPr>
              <w:pStyle w:val="TableBody8pt"/>
            </w:pPr>
            <w:r w:rsidRPr="0002153E">
              <w:t xml:space="preserve">HPE </w:t>
            </w:r>
            <w:proofErr w:type="spellStart"/>
            <w:r w:rsidRPr="0002153E">
              <w:t>Omnistack</w:t>
            </w:r>
            <w:proofErr w:type="spellEnd"/>
          </w:p>
        </w:tc>
        <w:tc>
          <w:tcPr>
            <w:tcW w:w="4326" w:type="dxa"/>
            <w:shd w:val="clear" w:color="auto" w:fill="auto"/>
          </w:tcPr>
          <w:p w14:paraId="7FE717F1" w14:textId="77777777" w:rsidR="009564FD" w:rsidRDefault="009564FD" w:rsidP="009564FD">
            <w:pPr>
              <w:pStyle w:val="TableBody8pt"/>
              <w:numPr>
                <w:ilvl w:val="0"/>
                <w:numId w:val="30"/>
              </w:numPr>
            </w:pPr>
            <w:r w:rsidRPr="0002153E">
              <w:t>HPE SimpliVity VMware Plug-in</w:t>
            </w:r>
          </w:p>
          <w:p w14:paraId="5F8E8723" w14:textId="77777777" w:rsidR="009564FD" w:rsidRPr="000912CB" w:rsidRDefault="009564FD" w:rsidP="009564FD">
            <w:pPr>
              <w:pStyle w:val="TableBody8pt"/>
              <w:numPr>
                <w:ilvl w:val="0"/>
                <w:numId w:val="30"/>
              </w:numPr>
            </w:pPr>
            <w:r w:rsidRPr="0002153E">
              <w:t>HPE SimpliVity Arbiter</w:t>
            </w:r>
          </w:p>
        </w:tc>
        <w:tc>
          <w:tcPr>
            <w:tcW w:w="3663" w:type="dxa"/>
            <w:vMerge/>
          </w:tcPr>
          <w:p w14:paraId="79E33D07" w14:textId="77777777" w:rsidR="009564FD" w:rsidRDefault="009564FD" w:rsidP="00A6356C">
            <w:pPr>
              <w:pStyle w:val="TableBody8pt"/>
            </w:pPr>
          </w:p>
        </w:tc>
      </w:tr>
    </w:tbl>
    <w:p w14:paraId="7CE1F057" w14:textId="77777777" w:rsidR="009564FD" w:rsidRDefault="009564FD" w:rsidP="009564FD">
      <w:pPr>
        <w:pStyle w:val="BodyTextMetricLight10pt"/>
      </w:pPr>
    </w:p>
    <w:p w14:paraId="02CE220F" w14:textId="77777777" w:rsidR="009564FD" w:rsidRDefault="009564FD" w:rsidP="009564FD">
      <w:pPr>
        <w:pStyle w:val="Heading3"/>
      </w:pPr>
      <w:r>
        <w:t xml:space="preserve">VMware components </w:t>
      </w:r>
    </w:p>
    <w:p w14:paraId="38FD5505" w14:textId="77777777" w:rsidR="009564FD" w:rsidRDefault="009564FD" w:rsidP="009564FD">
      <w:pPr>
        <w:pStyle w:val="BodyTextMetricLight10pt"/>
      </w:pPr>
      <w:r>
        <w:t xml:space="preserve">The SimpliVity solution used in this deployment guide is built on VMware vSphere. VMware ESXi and vCenter (see </w:t>
      </w:r>
      <w:r w:rsidRPr="00850494">
        <w:fldChar w:fldCharType="begin"/>
      </w:r>
      <w:r w:rsidRPr="00361FE5">
        <w:instrText xml:space="preserve"> REF _Ref491773488 \h </w:instrText>
      </w:r>
      <w:r>
        <w:instrText xml:space="preserve"> \* MERGEFORMAT </w:instrText>
      </w:r>
      <w:r w:rsidRPr="00850494">
        <w:fldChar w:fldCharType="separate"/>
      </w:r>
      <w:r w:rsidR="00653064" w:rsidRPr="00653064">
        <w:t>Table 12</w:t>
      </w:r>
      <w:r w:rsidRPr="00850494">
        <w:fldChar w:fldCharType="end"/>
      </w:r>
      <w:r>
        <w:t>) are the two components from VMware that are leveraged by the SimpliVity software.</w:t>
      </w:r>
    </w:p>
    <w:p w14:paraId="69B363CD" w14:textId="77777777" w:rsidR="009564FD" w:rsidRDefault="009564FD" w:rsidP="009564FD">
      <w:pPr>
        <w:pStyle w:val="BodyTextMetricLight10pt"/>
      </w:pPr>
      <w:r>
        <w:t>The VMware ESXi and vCenter versions must be compatible with each other and with the HPE OmniStack version that is running on the SimpliVity systems.</w:t>
      </w:r>
    </w:p>
    <w:p w14:paraId="2208AF27" w14:textId="77777777" w:rsidR="009564FD" w:rsidRDefault="009564FD" w:rsidP="009564FD">
      <w:pPr>
        <w:pStyle w:val="MISCTableCaptionHeader8pt"/>
      </w:pPr>
      <w:bookmarkStart w:id="823" w:name="_Ref491773488"/>
      <w:r w:rsidRPr="006D274C">
        <w:rPr>
          <w:rStyle w:val="MISCTableCaptionHeaderBold8pt"/>
        </w:rPr>
        <w:t xml:space="preserve">Table </w:t>
      </w:r>
      <w:r w:rsidRPr="000D3444">
        <w:fldChar w:fldCharType="begin"/>
      </w:r>
      <w:r w:rsidRPr="006D274C">
        <w:rPr>
          <w:rStyle w:val="MISCTableCaptionHeaderBold8pt"/>
        </w:rPr>
        <w:instrText xml:space="preserve"> SEQ Table \* ARABIC </w:instrText>
      </w:r>
      <w:r w:rsidRPr="000D3444">
        <w:rPr>
          <w:rStyle w:val="MISCTableCaptionHeaderBold8pt"/>
        </w:rPr>
        <w:fldChar w:fldCharType="separate"/>
      </w:r>
      <w:r w:rsidR="00653064">
        <w:rPr>
          <w:rStyle w:val="MISCTableCaptionHeaderBold8pt"/>
          <w:noProof/>
        </w:rPr>
        <w:t>12</w:t>
      </w:r>
      <w:r w:rsidRPr="000D3444">
        <w:fldChar w:fldCharType="end"/>
      </w:r>
      <w:bookmarkEnd w:id="823"/>
      <w:r w:rsidRPr="006D274C">
        <w:rPr>
          <w:rStyle w:val="MISCTableCaptionHeaderBold8pt"/>
        </w:rPr>
        <w:t>.</w:t>
      </w:r>
      <w:r>
        <w:t xml:space="preserve"> VMware components</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847"/>
        <w:gridCol w:w="1964"/>
        <w:gridCol w:w="4326"/>
        <w:gridCol w:w="3663"/>
      </w:tblGrid>
      <w:tr w:rsidR="009564FD" w:rsidRPr="000912CB" w14:paraId="1A33CFD3" w14:textId="77777777" w:rsidTr="00A6356C">
        <w:trPr>
          <w:trHeight w:val="241"/>
        </w:trPr>
        <w:tc>
          <w:tcPr>
            <w:tcW w:w="847" w:type="dxa"/>
            <w:tcBorders>
              <w:top w:val="nil"/>
              <w:bottom w:val="single" w:sz="36" w:space="0" w:color="00B388"/>
            </w:tcBorders>
            <w:shd w:val="clear" w:color="auto" w:fill="auto"/>
          </w:tcPr>
          <w:p w14:paraId="4234326D" w14:textId="77777777" w:rsidR="009564FD" w:rsidRDefault="009564FD" w:rsidP="00A6356C">
            <w:pPr>
              <w:pStyle w:val="TableSubhead8pt"/>
              <w:jc w:val="center"/>
            </w:pPr>
            <w:r>
              <w:t>Order</w:t>
            </w:r>
          </w:p>
        </w:tc>
        <w:tc>
          <w:tcPr>
            <w:tcW w:w="1964" w:type="dxa"/>
            <w:tcBorders>
              <w:top w:val="nil"/>
              <w:bottom w:val="single" w:sz="36" w:space="0" w:color="00B388"/>
            </w:tcBorders>
            <w:shd w:val="clear" w:color="auto" w:fill="auto"/>
          </w:tcPr>
          <w:p w14:paraId="677F4F78" w14:textId="77777777" w:rsidR="009564FD" w:rsidRDefault="009564FD" w:rsidP="00A6356C">
            <w:pPr>
              <w:pStyle w:val="TableSubhead8pt"/>
            </w:pPr>
            <w:r>
              <w:t>Component</w:t>
            </w:r>
          </w:p>
        </w:tc>
        <w:tc>
          <w:tcPr>
            <w:tcW w:w="4326" w:type="dxa"/>
            <w:tcBorders>
              <w:top w:val="nil"/>
              <w:bottom w:val="single" w:sz="36" w:space="0" w:color="00B388"/>
            </w:tcBorders>
            <w:shd w:val="clear" w:color="auto" w:fill="auto"/>
          </w:tcPr>
          <w:p w14:paraId="1A18A090" w14:textId="77777777" w:rsidR="009564FD" w:rsidRPr="000912CB" w:rsidRDefault="009564FD" w:rsidP="00A6356C">
            <w:pPr>
              <w:pStyle w:val="TableSubhead8pt"/>
            </w:pPr>
            <w:r w:rsidRPr="0002153E">
              <w:t>Dependency (compatibility)</w:t>
            </w:r>
          </w:p>
        </w:tc>
        <w:tc>
          <w:tcPr>
            <w:tcW w:w="3663" w:type="dxa"/>
            <w:tcBorders>
              <w:top w:val="nil"/>
              <w:bottom w:val="single" w:sz="36" w:space="0" w:color="00B388"/>
            </w:tcBorders>
          </w:tcPr>
          <w:p w14:paraId="3DD4725B" w14:textId="77777777" w:rsidR="009564FD" w:rsidRDefault="009564FD" w:rsidP="00A6356C">
            <w:pPr>
              <w:pStyle w:val="TableSubhead8pt"/>
            </w:pPr>
            <w:r w:rsidRPr="0002153E">
              <w:t>Download/Documentation</w:t>
            </w:r>
          </w:p>
        </w:tc>
      </w:tr>
      <w:tr w:rsidR="009564FD" w:rsidRPr="000912CB" w14:paraId="0F064523" w14:textId="77777777" w:rsidTr="00A6356C">
        <w:trPr>
          <w:trHeight w:val="241"/>
        </w:trPr>
        <w:tc>
          <w:tcPr>
            <w:tcW w:w="847" w:type="dxa"/>
            <w:tcBorders>
              <w:top w:val="single" w:sz="36" w:space="0" w:color="00B388"/>
            </w:tcBorders>
            <w:shd w:val="clear" w:color="auto" w:fill="auto"/>
          </w:tcPr>
          <w:p w14:paraId="50B87F0F" w14:textId="77777777" w:rsidR="009564FD" w:rsidRPr="00EE6515" w:rsidRDefault="009564FD" w:rsidP="00A6356C">
            <w:pPr>
              <w:pStyle w:val="TableBody8pt"/>
              <w:rPr>
                <w:rStyle w:val="CodingLanguage"/>
              </w:rPr>
            </w:pPr>
            <w:r>
              <w:rPr>
                <w:rStyle w:val="CodingLanguage"/>
              </w:rPr>
              <w:t>1</w:t>
            </w:r>
          </w:p>
        </w:tc>
        <w:tc>
          <w:tcPr>
            <w:tcW w:w="1964" w:type="dxa"/>
            <w:tcBorders>
              <w:top w:val="single" w:sz="36" w:space="0" w:color="00B388"/>
            </w:tcBorders>
            <w:shd w:val="clear" w:color="auto" w:fill="auto"/>
          </w:tcPr>
          <w:p w14:paraId="50EF3F23" w14:textId="77777777" w:rsidR="009564FD" w:rsidRDefault="009564FD" w:rsidP="00A6356C">
            <w:pPr>
              <w:pStyle w:val="TableBody8pt"/>
            </w:pPr>
            <w:r w:rsidRPr="00B569E1">
              <w:t>VMware vCenter</w:t>
            </w:r>
          </w:p>
        </w:tc>
        <w:tc>
          <w:tcPr>
            <w:tcW w:w="4326" w:type="dxa"/>
            <w:tcBorders>
              <w:top w:val="single" w:sz="36" w:space="0" w:color="00B388"/>
            </w:tcBorders>
            <w:shd w:val="clear" w:color="auto" w:fill="auto"/>
          </w:tcPr>
          <w:p w14:paraId="0555EFA5" w14:textId="77777777" w:rsidR="009564FD" w:rsidRDefault="009564FD" w:rsidP="009564FD">
            <w:pPr>
              <w:pStyle w:val="TableBody8pt"/>
              <w:numPr>
                <w:ilvl w:val="0"/>
                <w:numId w:val="32"/>
              </w:numPr>
            </w:pPr>
            <w:r w:rsidRPr="0002153E">
              <w:t>HPE OmniStack</w:t>
            </w:r>
          </w:p>
          <w:p w14:paraId="4CD73CD2" w14:textId="77777777" w:rsidR="009564FD" w:rsidRPr="000912CB" w:rsidRDefault="009564FD" w:rsidP="009564FD">
            <w:pPr>
              <w:pStyle w:val="TableBody8pt"/>
              <w:numPr>
                <w:ilvl w:val="0"/>
                <w:numId w:val="32"/>
              </w:numPr>
            </w:pPr>
            <w:r w:rsidRPr="00B569E1">
              <w:t>VMware ESXi</w:t>
            </w:r>
          </w:p>
        </w:tc>
        <w:tc>
          <w:tcPr>
            <w:tcW w:w="3663" w:type="dxa"/>
            <w:vMerge w:val="restart"/>
            <w:tcBorders>
              <w:top w:val="single" w:sz="36" w:space="0" w:color="00B388"/>
            </w:tcBorders>
          </w:tcPr>
          <w:p w14:paraId="784520BF" w14:textId="7E9937FB" w:rsidR="009564FD" w:rsidRDefault="00E741B7" w:rsidP="00A6356C">
            <w:pPr>
              <w:pStyle w:val="TableBody8pt"/>
              <w:jc w:val="both"/>
            </w:pPr>
            <w:hyperlink r:id="rId73" w:history="1">
              <w:r w:rsidR="009564FD" w:rsidRPr="002B7190">
                <w:rPr>
                  <w:rStyle w:val="Hyperlink"/>
                </w:rPr>
                <w:t>VMware Upgrade for SimpliVity</w:t>
              </w:r>
            </w:hyperlink>
          </w:p>
        </w:tc>
      </w:tr>
      <w:tr w:rsidR="009564FD" w:rsidRPr="000912CB" w14:paraId="70F2BC53" w14:textId="77777777" w:rsidTr="00A6356C">
        <w:trPr>
          <w:trHeight w:val="80"/>
        </w:trPr>
        <w:tc>
          <w:tcPr>
            <w:tcW w:w="847" w:type="dxa"/>
            <w:shd w:val="clear" w:color="auto" w:fill="auto"/>
          </w:tcPr>
          <w:p w14:paraId="7E970C07" w14:textId="77777777" w:rsidR="009564FD" w:rsidRPr="00EE6515" w:rsidRDefault="009564FD" w:rsidP="00A6356C">
            <w:pPr>
              <w:pStyle w:val="TableBody8pt"/>
              <w:ind w:right="-415"/>
              <w:rPr>
                <w:rStyle w:val="CodingLanguage"/>
              </w:rPr>
            </w:pPr>
            <w:r>
              <w:rPr>
                <w:rStyle w:val="CodingLanguage"/>
              </w:rPr>
              <w:t>2</w:t>
            </w:r>
          </w:p>
        </w:tc>
        <w:tc>
          <w:tcPr>
            <w:tcW w:w="1964" w:type="dxa"/>
            <w:shd w:val="clear" w:color="auto" w:fill="auto"/>
          </w:tcPr>
          <w:p w14:paraId="03B57137" w14:textId="77777777" w:rsidR="009564FD" w:rsidRDefault="009564FD" w:rsidP="00A6356C">
            <w:pPr>
              <w:pStyle w:val="TableBody8pt"/>
            </w:pPr>
            <w:r w:rsidRPr="00B569E1">
              <w:t>VMware ESXi</w:t>
            </w:r>
          </w:p>
        </w:tc>
        <w:tc>
          <w:tcPr>
            <w:tcW w:w="4326" w:type="dxa"/>
            <w:shd w:val="clear" w:color="auto" w:fill="auto"/>
          </w:tcPr>
          <w:p w14:paraId="62C50A71" w14:textId="77777777" w:rsidR="009564FD" w:rsidRDefault="009564FD" w:rsidP="009564FD">
            <w:pPr>
              <w:pStyle w:val="TableBody8pt"/>
              <w:numPr>
                <w:ilvl w:val="0"/>
                <w:numId w:val="31"/>
              </w:numPr>
            </w:pPr>
            <w:r w:rsidRPr="0002153E">
              <w:t>HPE OmniStack</w:t>
            </w:r>
          </w:p>
          <w:p w14:paraId="3C2E8B7C" w14:textId="77777777" w:rsidR="009564FD" w:rsidRPr="000912CB" w:rsidRDefault="009564FD" w:rsidP="009564FD">
            <w:pPr>
              <w:pStyle w:val="TableBody8pt"/>
              <w:numPr>
                <w:ilvl w:val="0"/>
                <w:numId w:val="31"/>
              </w:numPr>
            </w:pPr>
            <w:r w:rsidRPr="00B569E1">
              <w:t>VMware vCenter</w:t>
            </w:r>
          </w:p>
        </w:tc>
        <w:tc>
          <w:tcPr>
            <w:tcW w:w="3663" w:type="dxa"/>
            <w:vMerge/>
          </w:tcPr>
          <w:p w14:paraId="60A9E63E" w14:textId="77777777" w:rsidR="009564FD" w:rsidRDefault="009564FD" w:rsidP="00A6356C">
            <w:pPr>
              <w:pStyle w:val="TableBody8pt"/>
            </w:pPr>
          </w:p>
        </w:tc>
      </w:tr>
    </w:tbl>
    <w:p w14:paraId="2B2FBA42" w14:textId="77777777" w:rsidR="009564FD" w:rsidRPr="004309A6" w:rsidRDefault="009564FD" w:rsidP="009564FD"/>
    <w:p w14:paraId="6109446D" w14:textId="77777777" w:rsidR="009564FD" w:rsidRDefault="009564FD" w:rsidP="009564FD">
      <w:pPr>
        <w:pStyle w:val="Heading3"/>
      </w:pPr>
      <w:r>
        <w:t>HPE server software</w:t>
      </w:r>
    </w:p>
    <w:p w14:paraId="3B92EA41" w14:textId="3EB4F683" w:rsidR="009564FD" w:rsidRDefault="009564FD" w:rsidP="009564FD">
      <w:pPr>
        <w:pStyle w:val="BodyTextMetricLight10pt"/>
      </w:pPr>
      <w:r>
        <w:t>SimpliVity servers are based on HPE server platforms and require compatible firmware version to function with HPE OmniStack Software, as shown in</w:t>
      </w:r>
      <w:r w:rsidRPr="007E3F3E">
        <w:t xml:space="preserve"> </w:t>
      </w:r>
      <w:r w:rsidRPr="007E3F3E">
        <w:fldChar w:fldCharType="begin"/>
      </w:r>
      <w:r w:rsidRPr="007E3F3E">
        <w:instrText xml:space="preserve"> REF _Ref491773910 \h </w:instrText>
      </w:r>
      <w:r w:rsidR="007E3F3E">
        <w:instrText xml:space="preserve"> \* MERGEFORMAT </w:instrText>
      </w:r>
      <w:r w:rsidRPr="007E3F3E">
        <w:fldChar w:fldCharType="separate"/>
      </w:r>
      <w:r w:rsidR="00653064" w:rsidRPr="00653064">
        <w:t>Table 13</w:t>
      </w:r>
      <w:r w:rsidRPr="007E3F3E">
        <w:fldChar w:fldCharType="end"/>
      </w:r>
      <w:r>
        <w:t>.</w:t>
      </w:r>
    </w:p>
    <w:p w14:paraId="0E31A598" w14:textId="77777777" w:rsidR="009564FD" w:rsidRDefault="009564FD" w:rsidP="009564FD">
      <w:pPr>
        <w:pStyle w:val="MISCTableCaptionHeader8pt"/>
      </w:pPr>
      <w:bookmarkStart w:id="824" w:name="_Ref491773910"/>
      <w:r w:rsidRPr="006D274C">
        <w:rPr>
          <w:rStyle w:val="MISCTableCaptionHeaderBold8pt"/>
        </w:rPr>
        <w:t xml:space="preserve">Table </w:t>
      </w:r>
      <w:r w:rsidRPr="000D3444">
        <w:fldChar w:fldCharType="begin"/>
      </w:r>
      <w:r w:rsidRPr="006D274C">
        <w:rPr>
          <w:rStyle w:val="MISCTableCaptionHeaderBold8pt"/>
        </w:rPr>
        <w:instrText xml:space="preserve"> SEQ Table \* ARABIC </w:instrText>
      </w:r>
      <w:r w:rsidRPr="000D3444">
        <w:rPr>
          <w:rStyle w:val="MISCTableCaptionHeaderBold8pt"/>
        </w:rPr>
        <w:fldChar w:fldCharType="separate"/>
      </w:r>
      <w:r w:rsidR="00653064">
        <w:rPr>
          <w:rStyle w:val="MISCTableCaptionHeaderBold8pt"/>
          <w:noProof/>
        </w:rPr>
        <w:t>13</w:t>
      </w:r>
      <w:r w:rsidRPr="000D3444">
        <w:fldChar w:fldCharType="end"/>
      </w:r>
      <w:bookmarkEnd w:id="824"/>
      <w:r w:rsidRPr="006D274C">
        <w:rPr>
          <w:rStyle w:val="MISCTableCaptionHeaderBold8pt"/>
        </w:rPr>
        <w:t>.</w:t>
      </w:r>
      <w:r>
        <w:t xml:space="preserve"> HPE server components</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036"/>
        <w:gridCol w:w="1934"/>
        <w:gridCol w:w="4227"/>
        <w:gridCol w:w="3603"/>
      </w:tblGrid>
      <w:tr w:rsidR="009564FD" w:rsidRPr="000912CB" w14:paraId="7F868C3C" w14:textId="77777777" w:rsidTr="00A6356C">
        <w:trPr>
          <w:trHeight w:val="241"/>
        </w:trPr>
        <w:tc>
          <w:tcPr>
            <w:tcW w:w="1036" w:type="dxa"/>
            <w:tcBorders>
              <w:top w:val="nil"/>
              <w:bottom w:val="single" w:sz="36" w:space="0" w:color="00B388"/>
            </w:tcBorders>
            <w:shd w:val="clear" w:color="auto" w:fill="auto"/>
          </w:tcPr>
          <w:p w14:paraId="21AA73DD" w14:textId="77777777" w:rsidR="009564FD" w:rsidRDefault="009564FD" w:rsidP="00A6356C">
            <w:pPr>
              <w:pStyle w:val="TableSubhead8pt"/>
              <w:jc w:val="center"/>
            </w:pPr>
            <w:r>
              <w:t>Order</w:t>
            </w:r>
          </w:p>
        </w:tc>
        <w:tc>
          <w:tcPr>
            <w:tcW w:w="1934" w:type="dxa"/>
            <w:tcBorders>
              <w:top w:val="nil"/>
              <w:bottom w:val="single" w:sz="36" w:space="0" w:color="00B388"/>
            </w:tcBorders>
            <w:shd w:val="clear" w:color="auto" w:fill="auto"/>
          </w:tcPr>
          <w:p w14:paraId="232BAF3E" w14:textId="77777777" w:rsidR="009564FD" w:rsidRDefault="009564FD" w:rsidP="00A6356C">
            <w:pPr>
              <w:pStyle w:val="TableSubhead8pt"/>
            </w:pPr>
            <w:r>
              <w:t>Component</w:t>
            </w:r>
          </w:p>
        </w:tc>
        <w:tc>
          <w:tcPr>
            <w:tcW w:w="4227" w:type="dxa"/>
            <w:tcBorders>
              <w:top w:val="nil"/>
              <w:bottom w:val="single" w:sz="36" w:space="0" w:color="00B388"/>
            </w:tcBorders>
            <w:shd w:val="clear" w:color="auto" w:fill="auto"/>
          </w:tcPr>
          <w:p w14:paraId="5DEE9BB6" w14:textId="77777777" w:rsidR="009564FD" w:rsidRPr="000912CB" w:rsidRDefault="009564FD" w:rsidP="00A6356C">
            <w:pPr>
              <w:pStyle w:val="TableSubhead8pt"/>
            </w:pPr>
            <w:r w:rsidRPr="0002153E">
              <w:t>Dependency (compatibility)</w:t>
            </w:r>
          </w:p>
        </w:tc>
        <w:tc>
          <w:tcPr>
            <w:tcW w:w="3603" w:type="dxa"/>
            <w:tcBorders>
              <w:top w:val="nil"/>
              <w:bottom w:val="single" w:sz="36" w:space="0" w:color="00B388"/>
            </w:tcBorders>
          </w:tcPr>
          <w:p w14:paraId="25D88C2E" w14:textId="77777777" w:rsidR="009564FD" w:rsidRDefault="009564FD" w:rsidP="00A6356C">
            <w:pPr>
              <w:pStyle w:val="TableSubhead8pt"/>
            </w:pPr>
            <w:r w:rsidRPr="0002153E">
              <w:t>Download/Documentation</w:t>
            </w:r>
          </w:p>
        </w:tc>
      </w:tr>
      <w:tr w:rsidR="009564FD" w:rsidRPr="000912CB" w14:paraId="1E4EFA9D" w14:textId="77777777" w:rsidTr="00A6356C">
        <w:trPr>
          <w:trHeight w:val="80"/>
        </w:trPr>
        <w:tc>
          <w:tcPr>
            <w:tcW w:w="1036" w:type="dxa"/>
            <w:shd w:val="clear" w:color="auto" w:fill="auto"/>
          </w:tcPr>
          <w:p w14:paraId="67BEDD98" w14:textId="77777777" w:rsidR="009564FD" w:rsidRPr="00EE6515" w:rsidRDefault="009564FD" w:rsidP="00A6356C">
            <w:pPr>
              <w:pStyle w:val="TableBody8pt"/>
              <w:ind w:right="-415"/>
              <w:rPr>
                <w:rStyle w:val="CodingLanguage"/>
              </w:rPr>
            </w:pPr>
            <w:r>
              <w:rPr>
                <w:rStyle w:val="CodingLanguage"/>
              </w:rPr>
              <w:t>1</w:t>
            </w:r>
          </w:p>
        </w:tc>
        <w:tc>
          <w:tcPr>
            <w:tcW w:w="1934" w:type="dxa"/>
            <w:shd w:val="clear" w:color="auto" w:fill="auto"/>
          </w:tcPr>
          <w:p w14:paraId="2047FD8B" w14:textId="77777777" w:rsidR="009564FD" w:rsidRDefault="009564FD" w:rsidP="00A6356C">
            <w:pPr>
              <w:pStyle w:val="TableBody8pt"/>
            </w:pPr>
            <w:r w:rsidRPr="006D274C">
              <w:t>HPE Firmware</w:t>
            </w:r>
          </w:p>
        </w:tc>
        <w:tc>
          <w:tcPr>
            <w:tcW w:w="4227" w:type="dxa"/>
            <w:shd w:val="clear" w:color="auto" w:fill="auto"/>
          </w:tcPr>
          <w:p w14:paraId="04D67180" w14:textId="77777777" w:rsidR="009564FD" w:rsidRPr="000912CB" w:rsidRDefault="009564FD" w:rsidP="009564FD">
            <w:pPr>
              <w:pStyle w:val="TableBody8pt"/>
              <w:numPr>
                <w:ilvl w:val="0"/>
                <w:numId w:val="33"/>
              </w:numPr>
            </w:pPr>
            <w:r w:rsidRPr="006D274C">
              <w:t>HPE OmniStack Software</w:t>
            </w:r>
          </w:p>
        </w:tc>
        <w:tc>
          <w:tcPr>
            <w:tcW w:w="3603" w:type="dxa"/>
          </w:tcPr>
          <w:p w14:paraId="31CCF13A" w14:textId="4FABA062" w:rsidR="009564FD" w:rsidRDefault="00E741B7" w:rsidP="00A6356C">
            <w:pPr>
              <w:pStyle w:val="TableBody8pt"/>
            </w:pPr>
            <w:hyperlink r:id="rId74" w:history="1">
              <w:r w:rsidR="009564FD" w:rsidRPr="006D274C">
                <w:rPr>
                  <w:rStyle w:val="Hyperlink"/>
                </w:rPr>
                <w:t>Firmware Upgrade for SimpliVity</w:t>
              </w:r>
            </w:hyperlink>
          </w:p>
        </w:tc>
      </w:tr>
    </w:tbl>
    <w:p w14:paraId="56F129E2" w14:textId="77777777" w:rsidR="009564FD" w:rsidRPr="00257D31" w:rsidRDefault="009564FD" w:rsidP="009564FD">
      <w:pPr>
        <w:pStyle w:val="BodyTextMetricLight10pt"/>
      </w:pPr>
    </w:p>
    <w:p w14:paraId="7CE09C90" w14:textId="77777777" w:rsidR="009564FD" w:rsidRDefault="009564FD" w:rsidP="009564FD">
      <w:pPr>
        <w:pStyle w:val="Heading2"/>
      </w:pPr>
      <w:bookmarkStart w:id="825" w:name="_Toc498018572"/>
      <w:bookmarkStart w:id="826" w:name="_Toc500883933"/>
      <w:proofErr w:type="gramStart"/>
      <w:r>
        <w:t>vSphere</w:t>
      </w:r>
      <w:proofErr w:type="gramEnd"/>
      <w:r>
        <w:t xml:space="preserve"> Docker Volume Service plug-in</w:t>
      </w:r>
      <w:bookmarkEnd w:id="825"/>
      <w:bookmarkEnd w:id="826"/>
    </w:p>
    <w:p w14:paraId="4FE33BDE" w14:textId="266A2438" w:rsidR="009564FD" w:rsidRPr="00240CFA" w:rsidRDefault="009564FD" w:rsidP="009564FD">
      <w:pPr>
        <w:pStyle w:val="BodyTextMetricLight10pt"/>
      </w:pPr>
      <w:proofErr w:type="gramStart"/>
      <w:r>
        <w:t>vSphere</w:t>
      </w:r>
      <w:proofErr w:type="gramEnd"/>
      <w:r>
        <w:t xml:space="preserve"> Docker Volume Service plug-in is part of an open source project by VMware that enables running stateful cont</w:t>
      </w:r>
      <w:r w:rsidR="0080294A">
        <w:t>ainers by providing persistent D</w:t>
      </w:r>
      <w:r>
        <w:t xml:space="preserve">ocker volumes leveraging existing storage technology from VMware. There are two parts to the plug-in, namely, client software and server software (see </w:t>
      </w:r>
      <w:r w:rsidRPr="00850494">
        <w:fldChar w:fldCharType="begin"/>
      </w:r>
      <w:r w:rsidRPr="00361FE5">
        <w:instrText xml:space="preserve"> REF _Ref491776365 \h </w:instrText>
      </w:r>
      <w:r>
        <w:instrText xml:space="preserve"> \* MERGEFORMAT </w:instrText>
      </w:r>
      <w:r w:rsidRPr="00850494">
        <w:fldChar w:fldCharType="separate"/>
      </w:r>
      <w:r w:rsidR="00653064" w:rsidRPr="00653064">
        <w:t>Table 14</w:t>
      </w:r>
      <w:r w:rsidRPr="00850494">
        <w:fldChar w:fldCharType="end"/>
      </w:r>
      <w:r>
        <w:t>). Every version of the plug-in that is released includes both pieces of software and it is imperative that the version number installed on the client side and server side are the same.</w:t>
      </w:r>
    </w:p>
    <w:p w14:paraId="5B7CA1B7" w14:textId="77777777" w:rsidR="009564FD" w:rsidRDefault="009564FD" w:rsidP="009564FD">
      <w:pPr>
        <w:pStyle w:val="BodyTextMetricLight10pt"/>
      </w:pPr>
      <w:r>
        <w:t>When updating the Docker Volume Service plug-in, ensure the ESXi version you are running is supported and that the client software is compatible with the operating system.</w:t>
      </w:r>
    </w:p>
    <w:p w14:paraId="5754E32A" w14:textId="77777777" w:rsidR="009564FD" w:rsidRDefault="009564FD" w:rsidP="009564FD">
      <w:pPr>
        <w:pStyle w:val="MISCTableCaptionHeader8pt"/>
      </w:pPr>
      <w:bookmarkStart w:id="827" w:name="_Ref491776365"/>
      <w:r w:rsidRPr="00D35750">
        <w:rPr>
          <w:rStyle w:val="MISCTableCaptionHeaderBold8pt"/>
        </w:rPr>
        <w:t xml:space="preserve">Table </w:t>
      </w:r>
      <w:r w:rsidRPr="000D3444">
        <w:fldChar w:fldCharType="begin"/>
      </w:r>
      <w:r w:rsidRPr="00D35750">
        <w:rPr>
          <w:rStyle w:val="MISCTableCaptionHeaderBold8pt"/>
        </w:rPr>
        <w:instrText xml:space="preserve"> SEQ Table \* ARABIC </w:instrText>
      </w:r>
      <w:r w:rsidRPr="000D3444">
        <w:rPr>
          <w:rStyle w:val="MISCTableCaptionHeaderBold8pt"/>
        </w:rPr>
        <w:fldChar w:fldCharType="separate"/>
      </w:r>
      <w:r w:rsidR="00653064">
        <w:rPr>
          <w:rStyle w:val="MISCTableCaptionHeaderBold8pt"/>
          <w:noProof/>
        </w:rPr>
        <w:t>14</w:t>
      </w:r>
      <w:r w:rsidRPr="000D3444">
        <w:fldChar w:fldCharType="end"/>
      </w:r>
      <w:bookmarkEnd w:id="827"/>
      <w:r w:rsidRPr="00D35750">
        <w:rPr>
          <w:rStyle w:val="MISCTableCaptionHeaderBold8pt"/>
        </w:rPr>
        <w:t>.</w:t>
      </w:r>
      <w:r>
        <w:t xml:space="preserve"> </w:t>
      </w:r>
      <w:proofErr w:type="gramStart"/>
      <w:r>
        <w:t>vSphere</w:t>
      </w:r>
      <w:proofErr w:type="gramEnd"/>
      <w:r>
        <w:t xml:space="preserve"> Docker Volume Service c</w:t>
      </w:r>
      <w:r w:rsidRPr="00D35750">
        <w:t>omponents</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847"/>
        <w:gridCol w:w="1964"/>
        <w:gridCol w:w="4326"/>
        <w:gridCol w:w="3663"/>
      </w:tblGrid>
      <w:tr w:rsidR="009564FD" w:rsidRPr="000912CB" w14:paraId="1852E6F1" w14:textId="77777777" w:rsidTr="00A6356C">
        <w:trPr>
          <w:trHeight w:val="241"/>
        </w:trPr>
        <w:tc>
          <w:tcPr>
            <w:tcW w:w="847" w:type="dxa"/>
            <w:tcBorders>
              <w:top w:val="nil"/>
              <w:bottom w:val="single" w:sz="36" w:space="0" w:color="00B388"/>
            </w:tcBorders>
            <w:shd w:val="clear" w:color="auto" w:fill="auto"/>
          </w:tcPr>
          <w:p w14:paraId="6E9B9B7F" w14:textId="77777777" w:rsidR="009564FD" w:rsidRDefault="009564FD" w:rsidP="00A6356C">
            <w:pPr>
              <w:pStyle w:val="TableSubhead8pt"/>
              <w:jc w:val="center"/>
            </w:pPr>
            <w:r>
              <w:t>Order</w:t>
            </w:r>
          </w:p>
        </w:tc>
        <w:tc>
          <w:tcPr>
            <w:tcW w:w="1964" w:type="dxa"/>
            <w:tcBorders>
              <w:top w:val="nil"/>
              <w:bottom w:val="single" w:sz="36" w:space="0" w:color="00B388"/>
            </w:tcBorders>
            <w:shd w:val="clear" w:color="auto" w:fill="auto"/>
          </w:tcPr>
          <w:p w14:paraId="62A93DC9" w14:textId="77777777" w:rsidR="009564FD" w:rsidRDefault="009564FD" w:rsidP="00A6356C">
            <w:pPr>
              <w:pStyle w:val="TableSubhead8pt"/>
            </w:pPr>
            <w:r>
              <w:t>Component</w:t>
            </w:r>
          </w:p>
        </w:tc>
        <w:tc>
          <w:tcPr>
            <w:tcW w:w="4326" w:type="dxa"/>
            <w:tcBorders>
              <w:top w:val="nil"/>
              <w:bottom w:val="single" w:sz="36" w:space="0" w:color="00B388"/>
            </w:tcBorders>
            <w:shd w:val="clear" w:color="auto" w:fill="auto"/>
          </w:tcPr>
          <w:p w14:paraId="11B44288" w14:textId="77777777" w:rsidR="009564FD" w:rsidRPr="000912CB" w:rsidRDefault="009564FD" w:rsidP="00A6356C">
            <w:pPr>
              <w:pStyle w:val="TableSubhead8pt"/>
            </w:pPr>
            <w:r w:rsidRPr="0002153E">
              <w:t>Dependency (compatibility)</w:t>
            </w:r>
          </w:p>
        </w:tc>
        <w:tc>
          <w:tcPr>
            <w:tcW w:w="3663" w:type="dxa"/>
            <w:tcBorders>
              <w:top w:val="nil"/>
              <w:bottom w:val="single" w:sz="36" w:space="0" w:color="00B388"/>
            </w:tcBorders>
          </w:tcPr>
          <w:p w14:paraId="4B690E35" w14:textId="77777777" w:rsidR="009564FD" w:rsidRDefault="009564FD" w:rsidP="00A6356C">
            <w:pPr>
              <w:pStyle w:val="TableSubhead8pt"/>
            </w:pPr>
            <w:r w:rsidRPr="0002153E">
              <w:t>Download/Documentation</w:t>
            </w:r>
          </w:p>
        </w:tc>
      </w:tr>
      <w:tr w:rsidR="009564FD" w:rsidRPr="000912CB" w14:paraId="74990FA2" w14:textId="77777777" w:rsidTr="00A6356C">
        <w:trPr>
          <w:trHeight w:val="241"/>
        </w:trPr>
        <w:tc>
          <w:tcPr>
            <w:tcW w:w="847" w:type="dxa"/>
            <w:tcBorders>
              <w:top w:val="single" w:sz="36" w:space="0" w:color="00B388"/>
            </w:tcBorders>
            <w:shd w:val="clear" w:color="auto" w:fill="auto"/>
          </w:tcPr>
          <w:p w14:paraId="3F725D4E" w14:textId="77777777" w:rsidR="009564FD" w:rsidRPr="00EE6515" w:rsidRDefault="009564FD" w:rsidP="00A6356C">
            <w:pPr>
              <w:pStyle w:val="TableBody8pt"/>
              <w:rPr>
                <w:rStyle w:val="CodingLanguage"/>
              </w:rPr>
            </w:pPr>
            <w:r>
              <w:rPr>
                <w:rStyle w:val="CodingLanguage"/>
              </w:rPr>
              <w:lastRenderedPageBreak/>
              <w:t>1</w:t>
            </w:r>
          </w:p>
        </w:tc>
        <w:tc>
          <w:tcPr>
            <w:tcW w:w="1964" w:type="dxa"/>
            <w:tcBorders>
              <w:top w:val="single" w:sz="36" w:space="0" w:color="00B388"/>
            </w:tcBorders>
            <w:shd w:val="clear" w:color="auto" w:fill="auto"/>
          </w:tcPr>
          <w:p w14:paraId="21724431" w14:textId="77777777" w:rsidR="009564FD" w:rsidRDefault="009564FD" w:rsidP="00A6356C">
            <w:pPr>
              <w:pStyle w:val="TableBody8pt"/>
            </w:pPr>
            <w:r w:rsidRPr="00D35750">
              <w:t>Server Software</w:t>
            </w:r>
          </w:p>
        </w:tc>
        <w:tc>
          <w:tcPr>
            <w:tcW w:w="4326" w:type="dxa"/>
            <w:tcBorders>
              <w:top w:val="single" w:sz="36" w:space="0" w:color="00B388"/>
            </w:tcBorders>
            <w:shd w:val="clear" w:color="auto" w:fill="auto"/>
          </w:tcPr>
          <w:p w14:paraId="37AED0E3" w14:textId="77777777" w:rsidR="009564FD" w:rsidRDefault="009564FD" w:rsidP="009564FD">
            <w:pPr>
              <w:pStyle w:val="TableBody8pt"/>
              <w:numPr>
                <w:ilvl w:val="0"/>
                <w:numId w:val="34"/>
              </w:numPr>
            </w:pPr>
            <w:r w:rsidRPr="00B569E1">
              <w:t xml:space="preserve">VMware ESXi </w:t>
            </w:r>
          </w:p>
          <w:p w14:paraId="48905A13" w14:textId="77777777" w:rsidR="009564FD" w:rsidRPr="000912CB" w:rsidRDefault="009564FD" w:rsidP="009564FD">
            <w:pPr>
              <w:pStyle w:val="TableBody8pt"/>
              <w:numPr>
                <w:ilvl w:val="0"/>
                <w:numId w:val="34"/>
              </w:numPr>
            </w:pPr>
            <w:r w:rsidRPr="00D35750">
              <w:t>Docker EE</w:t>
            </w:r>
          </w:p>
        </w:tc>
        <w:tc>
          <w:tcPr>
            <w:tcW w:w="3663" w:type="dxa"/>
            <w:vMerge w:val="restart"/>
            <w:tcBorders>
              <w:top w:val="single" w:sz="36" w:space="0" w:color="00B388"/>
            </w:tcBorders>
          </w:tcPr>
          <w:p w14:paraId="64DC5AED" w14:textId="77777777" w:rsidR="009564FD" w:rsidRDefault="00E741B7" w:rsidP="00A6356C">
            <w:pPr>
              <w:pStyle w:val="TableBody8pt"/>
              <w:jc w:val="both"/>
            </w:pPr>
            <w:hyperlink r:id="rId75" w:history="1">
              <w:r w:rsidR="009564FD">
                <w:rPr>
                  <w:rStyle w:val="Hyperlink"/>
                </w:rPr>
                <w:t>vSphere Docker Volume Service on GitHub</w:t>
              </w:r>
            </w:hyperlink>
          </w:p>
        </w:tc>
      </w:tr>
      <w:tr w:rsidR="009564FD" w:rsidRPr="000912CB" w14:paraId="145744CE" w14:textId="77777777" w:rsidTr="00A6356C">
        <w:trPr>
          <w:trHeight w:val="80"/>
        </w:trPr>
        <w:tc>
          <w:tcPr>
            <w:tcW w:w="847" w:type="dxa"/>
            <w:shd w:val="clear" w:color="auto" w:fill="auto"/>
          </w:tcPr>
          <w:p w14:paraId="2EF9BC61" w14:textId="77777777" w:rsidR="009564FD" w:rsidRPr="00EE6515" w:rsidRDefault="009564FD" w:rsidP="00A6356C">
            <w:pPr>
              <w:pStyle w:val="TableBody8pt"/>
              <w:ind w:right="-415"/>
              <w:rPr>
                <w:rStyle w:val="CodingLanguage"/>
              </w:rPr>
            </w:pPr>
            <w:r>
              <w:rPr>
                <w:rStyle w:val="CodingLanguage"/>
              </w:rPr>
              <w:t>2</w:t>
            </w:r>
          </w:p>
        </w:tc>
        <w:tc>
          <w:tcPr>
            <w:tcW w:w="1964" w:type="dxa"/>
            <w:shd w:val="clear" w:color="auto" w:fill="auto"/>
          </w:tcPr>
          <w:p w14:paraId="3DBC98E6" w14:textId="77777777" w:rsidR="009564FD" w:rsidRDefault="009564FD" w:rsidP="00A6356C">
            <w:pPr>
              <w:pStyle w:val="TableBody8pt"/>
            </w:pPr>
            <w:r w:rsidRPr="00D35750">
              <w:t>Client Software</w:t>
            </w:r>
          </w:p>
        </w:tc>
        <w:tc>
          <w:tcPr>
            <w:tcW w:w="4326" w:type="dxa"/>
            <w:shd w:val="clear" w:color="auto" w:fill="auto"/>
          </w:tcPr>
          <w:p w14:paraId="07428A39" w14:textId="77777777" w:rsidR="009564FD" w:rsidRDefault="009564FD" w:rsidP="009564FD">
            <w:pPr>
              <w:pStyle w:val="TableBody8pt"/>
              <w:numPr>
                <w:ilvl w:val="0"/>
                <w:numId w:val="35"/>
              </w:numPr>
            </w:pPr>
            <w:r w:rsidRPr="00D35750">
              <w:t>VM Operating System</w:t>
            </w:r>
          </w:p>
          <w:p w14:paraId="1EBD57F1" w14:textId="77777777" w:rsidR="009564FD" w:rsidRPr="000912CB" w:rsidRDefault="009564FD" w:rsidP="009564FD">
            <w:pPr>
              <w:pStyle w:val="TableBody8pt"/>
              <w:numPr>
                <w:ilvl w:val="0"/>
                <w:numId w:val="35"/>
              </w:numPr>
            </w:pPr>
            <w:r w:rsidRPr="00D35750">
              <w:t>Docker EE</w:t>
            </w:r>
          </w:p>
        </w:tc>
        <w:tc>
          <w:tcPr>
            <w:tcW w:w="3663" w:type="dxa"/>
            <w:vMerge/>
          </w:tcPr>
          <w:p w14:paraId="60E38AF8" w14:textId="77777777" w:rsidR="009564FD" w:rsidRDefault="009564FD" w:rsidP="00A6356C">
            <w:pPr>
              <w:pStyle w:val="TableBody8pt"/>
            </w:pPr>
          </w:p>
        </w:tc>
      </w:tr>
    </w:tbl>
    <w:p w14:paraId="72F75E36" w14:textId="77777777" w:rsidR="009564FD" w:rsidRPr="00A47972" w:rsidRDefault="009564FD" w:rsidP="009564FD">
      <w:pPr>
        <w:pStyle w:val="BodyTextMetricLight10pt"/>
      </w:pPr>
    </w:p>
    <w:p w14:paraId="16E6337B" w14:textId="77777777" w:rsidR="009564FD" w:rsidRDefault="009564FD" w:rsidP="009564FD">
      <w:pPr>
        <w:pStyle w:val="Heading2"/>
      </w:pPr>
      <w:bookmarkStart w:id="828" w:name="_Toc498018573"/>
      <w:bookmarkStart w:id="829" w:name="_Toc500883934"/>
      <w:r>
        <w:t>Red Hat Enterprise Linux operating system</w:t>
      </w:r>
      <w:bookmarkEnd w:id="828"/>
      <w:bookmarkEnd w:id="829"/>
    </w:p>
    <w:p w14:paraId="1851C4E3" w14:textId="77777777" w:rsidR="009564FD" w:rsidRDefault="009564FD" w:rsidP="009564FD">
      <w:pPr>
        <w:pStyle w:val="BodyTextMetricLight10pt"/>
      </w:pPr>
      <w:r>
        <w:t xml:space="preserve">This solution is built using Red Hat Enterprise Linux (see </w:t>
      </w:r>
      <w:r w:rsidRPr="00850494">
        <w:fldChar w:fldCharType="begin"/>
      </w:r>
      <w:r w:rsidRPr="000F777C">
        <w:instrText xml:space="preserve"> REF _Ref491776598 \h </w:instrText>
      </w:r>
      <w:r>
        <w:instrText xml:space="preserve"> \* MERGEFORMAT </w:instrText>
      </w:r>
      <w:r w:rsidRPr="00850494">
        <w:fldChar w:fldCharType="separate"/>
      </w:r>
      <w:r w:rsidR="00653064" w:rsidRPr="00653064">
        <w:t>Table 15</w:t>
      </w:r>
      <w:r w:rsidRPr="00850494">
        <w:fldChar w:fldCharType="end"/>
      </w:r>
      <w:r>
        <w:t xml:space="preserve">) as the base operating system.  When upgrading the operating system on the VMs, first verify that the OS version is compatible to run Docker EE by looking at the </w:t>
      </w:r>
      <w:hyperlink r:id="rId76">
        <w:r w:rsidRPr="39D63850">
          <w:rPr>
            <w:rStyle w:val="Hyperlink"/>
          </w:rPr>
          <w:t>Docker OS compatibility metric</w:t>
        </w:r>
      </w:hyperlink>
      <w:r>
        <w:t>.</w:t>
      </w:r>
    </w:p>
    <w:p w14:paraId="13FAEBB8" w14:textId="77777777" w:rsidR="009564FD" w:rsidRDefault="009564FD" w:rsidP="009564FD">
      <w:pPr>
        <w:pStyle w:val="MISCTableCaptionHeader8pt"/>
      </w:pPr>
      <w:bookmarkStart w:id="830" w:name="_Ref491776598"/>
      <w:r w:rsidRPr="00D35750">
        <w:rPr>
          <w:rStyle w:val="MISCTableCaptionHeaderBold8pt"/>
        </w:rPr>
        <w:t xml:space="preserve">Table </w:t>
      </w:r>
      <w:r w:rsidRPr="000D3444">
        <w:fldChar w:fldCharType="begin"/>
      </w:r>
      <w:r w:rsidRPr="00D35750">
        <w:rPr>
          <w:rStyle w:val="MISCTableCaptionHeaderBold8pt"/>
        </w:rPr>
        <w:instrText xml:space="preserve"> SEQ Table \* ARABIC </w:instrText>
      </w:r>
      <w:r w:rsidRPr="000D3444">
        <w:rPr>
          <w:rStyle w:val="MISCTableCaptionHeaderBold8pt"/>
        </w:rPr>
        <w:fldChar w:fldCharType="separate"/>
      </w:r>
      <w:r w:rsidR="00653064">
        <w:rPr>
          <w:rStyle w:val="MISCTableCaptionHeaderBold8pt"/>
          <w:noProof/>
        </w:rPr>
        <w:t>15</w:t>
      </w:r>
      <w:r w:rsidRPr="000D3444">
        <w:fldChar w:fldCharType="end"/>
      </w:r>
      <w:bookmarkEnd w:id="830"/>
      <w:r w:rsidRPr="00D35750">
        <w:rPr>
          <w:rStyle w:val="MISCTableCaptionHeaderBold8pt"/>
        </w:rPr>
        <w:t>.</w:t>
      </w:r>
      <w:r>
        <w:t xml:space="preserve"> Operating system</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036"/>
        <w:gridCol w:w="1934"/>
        <w:gridCol w:w="4227"/>
        <w:gridCol w:w="3603"/>
      </w:tblGrid>
      <w:tr w:rsidR="009564FD" w:rsidRPr="000912CB" w14:paraId="57889666" w14:textId="77777777" w:rsidTr="00A6356C">
        <w:trPr>
          <w:trHeight w:val="241"/>
        </w:trPr>
        <w:tc>
          <w:tcPr>
            <w:tcW w:w="1036" w:type="dxa"/>
            <w:tcBorders>
              <w:top w:val="nil"/>
              <w:bottom w:val="single" w:sz="36" w:space="0" w:color="00B388"/>
            </w:tcBorders>
            <w:shd w:val="clear" w:color="auto" w:fill="auto"/>
          </w:tcPr>
          <w:p w14:paraId="1C31AE9D" w14:textId="77777777" w:rsidR="009564FD" w:rsidRDefault="009564FD" w:rsidP="00A6356C">
            <w:pPr>
              <w:pStyle w:val="TableSubhead8pt"/>
              <w:jc w:val="center"/>
            </w:pPr>
            <w:r>
              <w:t>Order</w:t>
            </w:r>
          </w:p>
        </w:tc>
        <w:tc>
          <w:tcPr>
            <w:tcW w:w="1934" w:type="dxa"/>
            <w:tcBorders>
              <w:top w:val="nil"/>
              <w:bottom w:val="single" w:sz="36" w:space="0" w:color="00B388"/>
            </w:tcBorders>
            <w:shd w:val="clear" w:color="auto" w:fill="auto"/>
          </w:tcPr>
          <w:p w14:paraId="39047C6D" w14:textId="77777777" w:rsidR="009564FD" w:rsidRDefault="009564FD" w:rsidP="00A6356C">
            <w:pPr>
              <w:pStyle w:val="TableSubhead8pt"/>
            </w:pPr>
            <w:r>
              <w:t>Component</w:t>
            </w:r>
          </w:p>
        </w:tc>
        <w:tc>
          <w:tcPr>
            <w:tcW w:w="4227" w:type="dxa"/>
            <w:tcBorders>
              <w:top w:val="nil"/>
              <w:bottom w:val="single" w:sz="36" w:space="0" w:color="00B388"/>
            </w:tcBorders>
            <w:shd w:val="clear" w:color="auto" w:fill="auto"/>
          </w:tcPr>
          <w:p w14:paraId="7C262EB2" w14:textId="77777777" w:rsidR="009564FD" w:rsidRPr="000912CB" w:rsidRDefault="009564FD" w:rsidP="00A6356C">
            <w:pPr>
              <w:pStyle w:val="TableSubhead8pt"/>
            </w:pPr>
            <w:r>
              <w:t>Dependency</w:t>
            </w:r>
          </w:p>
        </w:tc>
        <w:tc>
          <w:tcPr>
            <w:tcW w:w="3603" w:type="dxa"/>
            <w:tcBorders>
              <w:top w:val="nil"/>
              <w:bottom w:val="single" w:sz="36" w:space="0" w:color="00B388"/>
            </w:tcBorders>
          </w:tcPr>
          <w:p w14:paraId="5FDA5F58" w14:textId="77777777" w:rsidR="009564FD" w:rsidRDefault="009564FD" w:rsidP="00A6356C">
            <w:pPr>
              <w:pStyle w:val="TableSubhead8pt"/>
            </w:pPr>
            <w:r w:rsidRPr="0002153E">
              <w:t>Download/Documentation</w:t>
            </w:r>
          </w:p>
        </w:tc>
      </w:tr>
      <w:tr w:rsidR="009564FD" w:rsidRPr="000912CB" w14:paraId="507C0C3B" w14:textId="77777777" w:rsidTr="00A6356C">
        <w:trPr>
          <w:trHeight w:val="80"/>
        </w:trPr>
        <w:tc>
          <w:tcPr>
            <w:tcW w:w="1036" w:type="dxa"/>
            <w:shd w:val="clear" w:color="auto" w:fill="auto"/>
          </w:tcPr>
          <w:p w14:paraId="2DFEA252" w14:textId="77777777" w:rsidR="009564FD" w:rsidRPr="00EE6515" w:rsidRDefault="009564FD" w:rsidP="00A6356C">
            <w:pPr>
              <w:pStyle w:val="TableBody8pt"/>
              <w:ind w:right="-415"/>
              <w:rPr>
                <w:rStyle w:val="CodingLanguage"/>
              </w:rPr>
            </w:pPr>
            <w:r>
              <w:rPr>
                <w:rStyle w:val="CodingLanguage"/>
              </w:rPr>
              <w:t>1</w:t>
            </w:r>
          </w:p>
        </w:tc>
        <w:tc>
          <w:tcPr>
            <w:tcW w:w="1934" w:type="dxa"/>
            <w:shd w:val="clear" w:color="auto" w:fill="auto"/>
          </w:tcPr>
          <w:p w14:paraId="1CA5E069" w14:textId="77777777" w:rsidR="009564FD" w:rsidRDefault="009564FD" w:rsidP="00A6356C">
            <w:pPr>
              <w:pStyle w:val="TableBody8pt"/>
            </w:pPr>
            <w:r w:rsidRPr="00D35750">
              <w:t>Red Hat Enterprise Linux</w:t>
            </w:r>
          </w:p>
        </w:tc>
        <w:tc>
          <w:tcPr>
            <w:tcW w:w="4227" w:type="dxa"/>
            <w:shd w:val="clear" w:color="auto" w:fill="auto"/>
          </w:tcPr>
          <w:p w14:paraId="229ECD99" w14:textId="77777777" w:rsidR="009564FD" w:rsidRDefault="009564FD" w:rsidP="009564FD">
            <w:pPr>
              <w:pStyle w:val="TableBody8pt"/>
              <w:numPr>
                <w:ilvl w:val="0"/>
                <w:numId w:val="36"/>
              </w:numPr>
            </w:pPr>
            <w:r w:rsidRPr="00D35750">
              <w:t>Docker EE</w:t>
            </w:r>
            <w:r w:rsidRPr="000912CB">
              <w:t xml:space="preserve"> </w:t>
            </w:r>
          </w:p>
          <w:p w14:paraId="41423BED" w14:textId="77777777" w:rsidR="009564FD" w:rsidRPr="000912CB" w:rsidRDefault="009564FD" w:rsidP="009564FD">
            <w:pPr>
              <w:pStyle w:val="TableBody8pt"/>
              <w:numPr>
                <w:ilvl w:val="0"/>
                <w:numId w:val="36"/>
              </w:numPr>
            </w:pPr>
            <w:r w:rsidRPr="00D35750">
              <w:t>vDVS client software plugin</w:t>
            </w:r>
          </w:p>
        </w:tc>
        <w:tc>
          <w:tcPr>
            <w:tcW w:w="3603" w:type="dxa"/>
          </w:tcPr>
          <w:p w14:paraId="2501C8AB" w14:textId="77777777" w:rsidR="009564FD" w:rsidRDefault="00E741B7" w:rsidP="00A6356C">
            <w:pPr>
              <w:pStyle w:val="TableBody8pt"/>
            </w:pPr>
            <w:hyperlink r:id="rId77" w:history="1">
              <w:r w:rsidR="009564FD">
                <w:rPr>
                  <w:rStyle w:val="Hyperlink"/>
                </w:rPr>
                <w:t>RHEL</w:t>
              </w:r>
            </w:hyperlink>
          </w:p>
        </w:tc>
      </w:tr>
    </w:tbl>
    <w:p w14:paraId="41EE118B" w14:textId="77777777" w:rsidR="009564FD" w:rsidRDefault="009564FD" w:rsidP="009564FD"/>
    <w:p w14:paraId="6523E0BA" w14:textId="77777777" w:rsidR="009564FD" w:rsidRDefault="009564FD" w:rsidP="009564FD">
      <w:pPr>
        <w:pStyle w:val="Heading2"/>
      </w:pPr>
      <w:bookmarkStart w:id="831" w:name="_Toc498018574"/>
      <w:bookmarkStart w:id="832" w:name="_Toc500883935"/>
      <w:r>
        <w:t>Docker EE environment</w:t>
      </w:r>
      <w:bookmarkEnd w:id="831"/>
      <w:bookmarkEnd w:id="832"/>
    </w:p>
    <w:p w14:paraId="2C713A9B" w14:textId="68716D0A" w:rsidR="009564FD" w:rsidRDefault="009564FD" w:rsidP="009564FD">
      <w:pPr>
        <w:pStyle w:val="BodyTextMetricLight10pt"/>
      </w:pPr>
      <w:r>
        <w:t xml:space="preserve">Each release of Docker Enterprise Edition contains three technology components – UCP, DTR and the Docker Daemon or Container Engine. It is imperative that the components belonging to the same version are deployed or upgraded together – see </w:t>
      </w:r>
      <w:r w:rsidRPr="00850494">
        <w:fldChar w:fldCharType="begin"/>
      </w:r>
      <w:r w:rsidRPr="000F777C">
        <w:instrText xml:space="preserve"> REF _Ref491778777 \h </w:instrText>
      </w:r>
      <w:r>
        <w:instrText xml:space="preserve"> \* MERGEFORMAT </w:instrText>
      </w:r>
      <w:r w:rsidRPr="00850494">
        <w:fldChar w:fldCharType="separate"/>
      </w:r>
      <w:r w:rsidR="00653064" w:rsidRPr="00653064">
        <w:t>Table 16</w:t>
      </w:r>
      <w:r w:rsidRPr="00850494">
        <w:fldChar w:fldCharType="end"/>
      </w:r>
      <w:r w:rsidRPr="000F777C">
        <w:t>.</w:t>
      </w:r>
      <w:r>
        <w:t xml:space="preserve"> </w:t>
      </w:r>
    </w:p>
    <w:p w14:paraId="0EE20987" w14:textId="77777777" w:rsidR="009564FD" w:rsidRDefault="009564FD" w:rsidP="009564FD">
      <w:pPr>
        <w:pStyle w:val="BodyTextMetricLight10pt"/>
      </w:pPr>
      <w:r>
        <w:t xml:space="preserve">A banner will be displayed on the UI, as shown in </w:t>
      </w:r>
      <w:r w:rsidRPr="00DA302F">
        <w:fldChar w:fldCharType="begin"/>
      </w:r>
      <w:r w:rsidRPr="00DA302F">
        <w:instrText xml:space="preserve"> REF _Ref496707567 \h </w:instrText>
      </w:r>
      <w:r>
        <w:instrText xml:space="preserve"> \* MERGEFORMAT </w:instrText>
      </w:r>
      <w:r w:rsidRPr="00DA302F">
        <w:fldChar w:fldCharType="separate"/>
      </w:r>
      <w:r w:rsidR="00653064" w:rsidRPr="00653064">
        <w:t>Figure 32</w:t>
      </w:r>
      <w:r w:rsidRPr="00DA302F">
        <w:fldChar w:fldCharType="end"/>
      </w:r>
      <w:r>
        <w:t>, when an update is available for UCP or DTR. You can start the upgrade process by clicking on the banner.</w:t>
      </w:r>
    </w:p>
    <w:p w14:paraId="109442E2" w14:textId="77777777" w:rsidR="009564FD" w:rsidRDefault="009564FD" w:rsidP="009564FD">
      <w:pPr>
        <w:pStyle w:val="FigureAfterspace"/>
      </w:pPr>
      <w:r w:rsidRPr="00121918">
        <w:rPr>
          <w:noProof/>
        </w:rPr>
        <w:drawing>
          <wp:inline distT="0" distB="0" distL="0" distR="0" wp14:anchorId="2C849C91" wp14:editId="098796B4">
            <wp:extent cx="6858000" cy="1065530"/>
            <wp:effectExtent l="19050" t="19050" r="19050" b="203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858000" cy="1065530"/>
                    </a:xfrm>
                    <a:prstGeom prst="rect">
                      <a:avLst/>
                    </a:prstGeom>
                    <a:ln w="12700">
                      <a:solidFill>
                        <a:schemeClr val="accent1"/>
                      </a:solidFill>
                    </a:ln>
                  </pic:spPr>
                </pic:pic>
              </a:graphicData>
            </a:graphic>
          </wp:inline>
        </w:drawing>
      </w:r>
    </w:p>
    <w:p w14:paraId="22D68C7B" w14:textId="77777777" w:rsidR="009564FD" w:rsidRDefault="009564FD" w:rsidP="009564FD">
      <w:pPr>
        <w:pStyle w:val="MISCFigureCaptionHeader8pt"/>
      </w:pPr>
      <w:bookmarkStart w:id="833" w:name="_Ref496707567"/>
      <w:r w:rsidRPr="000D3444">
        <w:rPr>
          <w:rStyle w:val="MISCFigureCaptionHeaderBold8pt"/>
        </w:rPr>
        <w:t xml:space="preserve">Figure </w:t>
      </w:r>
      <w:r w:rsidRPr="005D1866">
        <w:fldChar w:fldCharType="begin"/>
      </w:r>
      <w:r w:rsidRPr="000D3444">
        <w:rPr>
          <w:rStyle w:val="MISCFigureCaptionHeaderBold8pt"/>
        </w:rPr>
        <w:instrText xml:space="preserve"> SEQ Figure \* ARABIC </w:instrText>
      </w:r>
      <w:r w:rsidRPr="005D1866">
        <w:rPr>
          <w:rStyle w:val="MISCFigureCaptionHeaderBold8pt"/>
        </w:rPr>
        <w:fldChar w:fldCharType="separate"/>
      </w:r>
      <w:r w:rsidR="00653064">
        <w:rPr>
          <w:rStyle w:val="MISCFigureCaptionHeaderBold8pt"/>
          <w:noProof/>
        </w:rPr>
        <w:t>32</w:t>
      </w:r>
      <w:r w:rsidRPr="005D1866">
        <w:fldChar w:fldCharType="end"/>
      </w:r>
      <w:bookmarkEnd w:id="833"/>
      <w:r w:rsidRPr="000D3444">
        <w:rPr>
          <w:rStyle w:val="MISCFigureCaptionHeaderBold8pt"/>
        </w:rPr>
        <w:t>.</w:t>
      </w:r>
      <w:r>
        <w:t xml:space="preserve"> Docker update notification</w:t>
      </w:r>
    </w:p>
    <w:p w14:paraId="1BD7FCE3" w14:textId="77777777" w:rsidR="009564FD" w:rsidRDefault="009564FD" w:rsidP="009564FD">
      <w:pPr>
        <w:pStyle w:val="MISCTableCaptionHeader8pt"/>
      </w:pPr>
      <w:bookmarkStart w:id="834" w:name="_Ref491778777"/>
      <w:r w:rsidRPr="00423764">
        <w:rPr>
          <w:rStyle w:val="MISCTableCaptionHeaderBold8pt"/>
        </w:rPr>
        <w:t xml:space="preserve">Table </w:t>
      </w:r>
      <w:r w:rsidRPr="000D3444">
        <w:fldChar w:fldCharType="begin"/>
      </w:r>
      <w:r w:rsidRPr="00423764">
        <w:rPr>
          <w:rStyle w:val="MISCTableCaptionHeaderBold8pt"/>
        </w:rPr>
        <w:instrText xml:space="preserve"> SEQ Table \* ARABIC </w:instrText>
      </w:r>
      <w:r w:rsidRPr="000D3444">
        <w:rPr>
          <w:rStyle w:val="MISCTableCaptionHeaderBold8pt"/>
        </w:rPr>
        <w:fldChar w:fldCharType="separate"/>
      </w:r>
      <w:r w:rsidR="00653064">
        <w:rPr>
          <w:rStyle w:val="MISCTableCaptionHeaderBold8pt"/>
          <w:noProof/>
        </w:rPr>
        <w:t>16</w:t>
      </w:r>
      <w:r w:rsidRPr="000D3444">
        <w:fldChar w:fldCharType="end"/>
      </w:r>
      <w:bookmarkEnd w:id="834"/>
      <w:r w:rsidRPr="00423764">
        <w:rPr>
          <w:rStyle w:val="MISCTableCaptionHeaderBold8pt"/>
        </w:rPr>
        <w:t>.</w:t>
      </w:r>
      <w:r>
        <w:t xml:space="preserve"> Docker EE components</w:t>
      </w:r>
    </w:p>
    <w:tbl>
      <w:tblPr>
        <w:tblStyle w:val="TableGrid"/>
        <w:tblW w:w="1080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847"/>
        <w:gridCol w:w="1964"/>
        <w:gridCol w:w="4326"/>
        <w:gridCol w:w="3663"/>
      </w:tblGrid>
      <w:tr w:rsidR="009564FD" w:rsidRPr="000912CB" w14:paraId="1D0BEB8E" w14:textId="77777777" w:rsidTr="00A6356C">
        <w:trPr>
          <w:trHeight w:val="241"/>
        </w:trPr>
        <w:tc>
          <w:tcPr>
            <w:tcW w:w="847" w:type="dxa"/>
            <w:tcBorders>
              <w:top w:val="nil"/>
              <w:bottom w:val="single" w:sz="36" w:space="0" w:color="00B388"/>
            </w:tcBorders>
            <w:shd w:val="clear" w:color="auto" w:fill="auto"/>
          </w:tcPr>
          <w:p w14:paraId="480D5EC4" w14:textId="77777777" w:rsidR="009564FD" w:rsidRDefault="009564FD" w:rsidP="00A6356C">
            <w:pPr>
              <w:pStyle w:val="TableSubhead8pt"/>
              <w:jc w:val="center"/>
            </w:pPr>
            <w:commentRangeStart w:id="835"/>
            <w:r>
              <w:t>Order</w:t>
            </w:r>
          </w:p>
        </w:tc>
        <w:tc>
          <w:tcPr>
            <w:tcW w:w="1964" w:type="dxa"/>
            <w:tcBorders>
              <w:top w:val="nil"/>
              <w:bottom w:val="single" w:sz="36" w:space="0" w:color="00B388"/>
            </w:tcBorders>
            <w:shd w:val="clear" w:color="auto" w:fill="auto"/>
          </w:tcPr>
          <w:p w14:paraId="43F957ED" w14:textId="77777777" w:rsidR="009564FD" w:rsidRDefault="009564FD" w:rsidP="00A6356C">
            <w:pPr>
              <w:pStyle w:val="TableSubhead8pt"/>
            </w:pPr>
            <w:r>
              <w:t>Component</w:t>
            </w:r>
          </w:p>
        </w:tc>
        <w:tc>
          <w:tcPr>
            <w:tcW w:w="4326" w:type="dxa"/>
            <w:tcBorders>
              <w:top w:val="nil"/>
              <w:bottom w:val="single" w:sz="36" w:space="0" w:color="00B388"/>
            </w:tcBorders>
            <w:shd w:val="clear" w:color="auto" w:fill="auto"/>
          </w:tcPr>
          <w:p w14:paraId="4FAEE6F4" w14:textId="77777777" w:rsidR="009564FD" w:rsidRPr="000912CB" w:rsidRDefault="009564FD" w:rsidP="00A6356C">
            <w:pPr>
              <w:pStyle w:val="TableSubhead8pt"/>
            </w:pPr>
            <w:r w:rsidRPr="0002153E">
              <w:t xml:space="preserve">Dependency </w:t>
            </w:r>
          </w:p>
        </w:tc>
        <w:tc>
          <w:tcPr>
            <w:tcW w:w="3663" w:type="dxa"/>
            <w:tcBorders>
              <w:top w:val="nil"/>
              <w:bottom w:val="single" w:sz="36" w:space="0" w:color="00B388"/>
            </w:tcBorders>
          </w:tcPr>
          <w:p w14:paraId="03DEFFE7" w14:textId="77777777" w:rsidR="009564FD" w:rsidRDefault="009564FD" w:rsidP="00A6356C">
            <w:pPr>
              <w:pStyle w:val="TableSubhead8pt"/>
            </w:pPr>
            <w:r w:rsidRPr="0002153E">
              <w:t>Download/Documentation</w:t>
            </w:r>
          </w:p>
        </w:tc>
      </w:tr>
      <w:tr w:rsidR="009564FD" w:rsidRPr="000912CB" w14:paraId="0F16DE14" w14:textId="77777777" w:rsidTr="00A6356C">
        <w:trPr>
          <w:trHeight w:val="241"/>
        </w:trPr>
        <w:tc>
          <w:tcPr>
            <w:tcW w:w="847" w:type="dxa"/>
            <w:tcBorders>
              <w:top w:val="single" w:sz="36" w:space="0" w:color="00B388"/>
            </w:tcBorders>
            <w:shd w:val="clear" w:color="auto" w:fill="auto"/>
          </w:tcPr>
          <w:p w14:paraId="6D58679F" w14:textId="77777777" w:rsidR="009564FD" w:rsidRPr="00EE6515" w:rsidRDefault="009564FD" w:rsidP="00A6356C">
            <w:pPr>
              <w:pStyle w:val="TableBody8pt"/>
              <w:rPr>
                <w:rStyle w:val="CodingLanguage"/>
              </w:rPr>
            </w:pPr>
            <w:r>
              <w:rPr>
                <w:rStyle w:val="CodingLanguage"/>
              </w:rPr>
              <w:t>1</w:t>
            </w:r>
          </w:p>
        </w:tc>
        <w:tc>
          <w:tcPr>
            <w:tcW w:w="1964" w:type="dxa"/>
            <w:tcBorders>
              <w:top w:val="single" w:sz="36" w:space="0" w:color="00B388"/>
            </w:tcBorders>
            <w:shd w:val="clear" w:color="auto" w:fill="auto"/>
          </w:tcPr>
          <w:p w14:paraId="738C3213" w14:textId="77777777" w:rsidR="009564FD" w:rsidRDefault="009564FD" w:rsidP="00A6356C">
            <w:pPr>
              <w:pStyle w:val="TableBody8pt"/>
            </w:pPr>
            <w:r w:rsidRPr="00423764">
              <w:t>Docker Daemon/Engine</w:t>
            </w:r>
          </w:p>
        </w:tc>
        <w:tc>
          <w:tcPr>
            <w:tcW w:w="4326" w:type="dxa"/>
            <w:vMerge w:val="restart"/>
            <w:tcBorders>
              <w:top w:val="single" w:sz="36" w:space="0" w:color="00B388"/>
            </w:tcBorders>
            <w:shd w:val="clear" w:color="auto" w:fill="auto"/>
          </w:tcPr>
          <w:p w14:paraId="6469F1B8" w14:textId="77777777" w:rsidR="009564FD" w:rsidRDefault="009564FD" w:rsidP="009564FD">
            <w:pPr>
              <w:pStyle w:val="TableBody8pt"/>
              <w:numPr>
                <w:ilvl w:val="0"/>
                <w:numId w:val="37"/>
              </w:numPr>
            </w:pPr>
            <w:r w:rsidRPr="00423764">
              <w:t xml:space="preserve">VM Operating System </w:t>
            </w:r>
          </w:p>
          <w:p w14:paraId="4F6B128F" w14:textId="77777777" w:rsidR="009564FD" w:rsidRDefault="009564FD" w:rsidP="009564FD">
            <w:pPr>
              <w:pStyle w:val="TableBody8pt"/>
              <w:numPr>
                <w:ilvl w:val="0"/>
                <w:numId w:val="37"/>
              </w:numPr>
            </w:pPr>
            <w:r w:rsidRPr="00423764">
              <w:t xml:space="preserve">vDVS plugin </w:t>
            </w:r>
          </w:p>
          <w:p w14:paraId="59B3D54F" w14:textId="77777777" w:rsidR="009564FD" w:rsidRPr="000912CB" w:rsidRDefault="009564FD" w:rsidP="009564FD">
            <w:pPr>
              <w:pStyle w:val="TableBody8pt"/>
              <w:numPr>
                <w:ilvl w:val="0"/>
                <w:numId w:val="37"/>
              </w:numPr>
            </w:pPr>
            <w:r w:rsidRPr="00423764">
              <w:t>Prometheus and Grafana</w:t>
            </w:r>
          </w:p>
        </w:tc>
        <w:tc>
          <w:tcPr>
            <w:tcW w:w="3663" w:type="dxa"/>
            <w:vMerge w:val="restart"/>
            <w:tcBorders>
              <w:top w:val="single" w:sz="36" w:space="0" w:color="00B388"/>
            </w:tcBorders>
          </w:tcPr>
          <w:p w14:paraId="630B1DF9" w14:textId="77777777" w:rsidR="009564FD" w:rsidRDefault="00E741B7" w:rsidP="009564FD">
            <w:pPr>
              <w:pStyle w:val="TableBody8pt"/>
              <w:numPr>
                <w:ilvl w:val="0"/>
                <w:numId w:val="38"/>
              </w:numPr>
              <w:jc w:val="both"/>
            </w:pPr>
            <w:hyperlink r:id="rId79" w:history="1">
              <w:r w:rsidR="009564FD" w:rsidRPr="00423764">
                <w:rPr>
                  <w:rStyle w:val="Hyperlink"/>
                </w:rPr>
                <w:t>Docker Lifecycle Maintenance</w:t>
              </w:r>
            </w:hyperlink>
          </w:p>
          <w:p w14:paraId="3C89D756" w14:textId="77777777" w:rsidR="009564FD" w:rsidRDefault="00E741B7" w:rsidP="009564FD">
            <w:pPr>
              <w:pStyle w:val="TableBody8pt"/>
              <w:numPr>
                <w:ilvl w:val="0"/>
                <w:numId w:val="38"/>
              </w:numPr>
              <w:jc w:val="both"/>
            </w:pPr>
            <w:hyperlink r:id="rId80" w:history="1">
              <w:r w:rsidR="009564FD" w:rsidRPr="00423764">
                <w:rPr>
                  <w:rStyle w:val="Hyperlink"/>
                </w:rPr>
                <w:t>Docker Compatibility Matrix</w:t>
              </w:r>
            </w:hyperlink>
          </w:p>
        </w:tc>
      </w:tr>
      <w:tr w:rsidR="009564FD" w:rsidRPr="000912CB" w14:paraId="5DB2BEDA" w14:textId="77777777" w:rsidTr="00A6356C">
        <w:trPr>
          <w:trHeight w:val="241"/>
        </w:trPr>
        <w:tc>
          <w:tcPr>
            <w:tcW w:w="847" w:type="dxa"/>
            <w:shd w:val="clear" w:color="auto" w:fill="auto"/>
          </w:tcPr>
          <w:p w14:paraId="7B5264F4" w14:textId="77777777" w:rsidR="009564FD" w:rsidRPr="00EE6515" w:rsidRDefault="009564FD" w:rsidP="00A6356C">
            <w:pPr>
              <w:pStyle w:val="TableBody8pt"/>
              <w:rPr>
                <w:rStyle w:val="CodingLanguage"/>
              </w:rPr>
            </w:pPr>
            <w:r>
              <w:rPr>
                <w:rStyle w:val="CodingLanguage"/>
              </w:rPr>
              <w:t>2</w:t>
            </w:r>
          </w:p>
        </w:tc>
        <w:tc>
          <w:tcPr>
            <w:tcW w:w="1964" w:type="dxa"/>
            <w:shd w:val="clear" w:color="auto" w:fill="auto"/>
          </w:tcPr>
          <w:p w14:paraId="22F7CD9E" w14:textId="77777777" w:rsidR="009564FD" w:rsidRDefault="009564FD" w:rsidP="00A6356C">
            <w:pPr>
              <w:pStyle w:val="TableBody8pt"/>
            </w:pPr>
            <w:r>
              <w:t>Universal Control Plane</w:t>
            </w:r>
          </w:p>
        </w:tc>
        <w:tc>
          <w:tcPr>
            <w:tcW w:w="4326" w:type="dxa"/>
            <w:vMerge/>
            <w:shd w:val="clear" w:color="auto" w:fill="auto"/>
          </w:tcPr>
          <w:p w14:paraId="1797EC4F" w14:textId="77777777" w:rsidR="009564FD" w:rsidRPr="000912CB" w:rsidRDefault="009564FD" w:rsidP="009564FD">
            <w:pPr>
              <w:pStyle w:val="TableBody8pt"/>
              <w:numPr>
                <w:ilvl w:val="0"/>
                <w:numId w:val="30"/>
              </w:numPr>
            </w:pPr>
          </w:p>
        </w:tc>
        <w:tc>
          <w:tcPr>
            <w:tcW w:w="3663" w:type="dxa"/>
            <w:vMerge/>
          </w:tcPr>
          <w:p w14:paraId="3A51583C" w14:textId="77777777" w:rsidR="009564FD" w:rsidRDefault="009564FD" w:rsidP="00A6356C">
            <w:pPr>
              <w:pStyle w:val="TableBody8pt"/>
            </w:pPr>
          </w:p>
        </w:tc>
      </w:tr>
      <w:tr w:rsidR="009564FD" w:rsidRPr="000912CB" w14:paraId="16B157DE" w14:textId="77777777" w:rsidTr="00A6356C">
        <w:trPr>
          <w:trHeight w:val="80"/>
        </w:trPr>
        <w:tc>
          <w:tcPr>
            <w:tcW w:w="847" w:type="dxa"/>
            <w:shd w:val="clear" w:color="auto" w:fill="auto"/>
          </w:tcPr>
          <w:p w14:paraId="2D508EDB" w14:textId="77777777" w:rsidR="009564FD" w:rsidRPr="00EE6515" w:rsidRDefault="009564FD" w:rsidP="00A6356C">
            <w:pPr>
              <w:pStyle w:val="TableBody8pt"/>
              <w:ind w:right="-415"/>
              <w:rPr>
                <w:rStyle w:val="CodingLanguage"/>
              </w:rPr>
            </w:pPr>
            <w:r>
              <w:rPr>
                <w:rStyle w:val="CodingLanguage"/>
              </w:rPr>
              <w:t>3</w:t>
            </w:r>
          </w:p>
        </w:tc>
        <w:tc>
          <w:tcPr>
            <w:tcW w:w="1964" w:type="dxa"/>
            <w:shd w:val="clear" w:color="auto" w:fill="auto"/>
          </w:tcPr>
          <w:p w14:paraId="06854359" w14:textId="77777777" w:rsidR="009564FD" w:rsidRDefault="009564FD" w:rsidP="00A6356C">
            <w:pPr>
              <w:pStyle w:val="TableBody8pt"/>
            </w:pPr>
            <w:r w:rsidRPr="00423764">
              <w:t>Docker Trusted Registry</w:t>
            </w:r>
          </w:p>
        </w:tc>
        <w:tc>
          <w:tcPr>
            <w:tcW w:w="4326" w:type="dxa"/>
            <w:vMerge/>
            <w:shd w:val="clear" w:color="auto" w:fill="auto"/>
          </w:tcPr>
          <w:p w14:paraId="4175745D" w14:textId="77777777" w:rsidR="009564FD" w:rsidRPr="000912CB" w:rsidRDefault="009564FD" w:rsidP="009564FD">
            <w:pPr>
              <w:pStyle w:val="TableBody8pt"/>
              <w:numPr>
                <w:ilvl w:val="0"/>
                <w:numId w:val="30"/>
              </w:numPr>
            </w:pPr>
          </w:p>
        </w:tc>
        <w:commentRangeEnd w:id="835"/>
        <w:tc>
          <w:tcPr>
            <w:tcW w:w="3663" w:type="dxa"/>
          </w:tcPr>
          <w:p w14:paraId="51FDF51E" w14:textId="77777777" w:rsidR="009564FD" w:rsidRDefault="009564FD" w:rsidP="00A6356C">
            <w:pPr>
              <w:pStyle w:val="TableBody8pt"/>
            </w:pPr>
            <w:r>
              <w:rPr>
                <w:rStyle w:val="CommentReference"/>
              </w:rPr>
              <w:commentReference w:id="835"/>
            </w:r>
          </w:p>
        </w:tc>
      </w:tr>
    </w:tbl>
    <w:p w14:paraId="1C9FCF45" w14:textId="77777777" w:rsidR="009564FD" w:rsidRDefault="009564FD" w:rsidP="00BE74BC">
      <w:pPr>
        <w:pStyle w:val="Heading1"/>
      </w:pPr>
    </w:p>
    <w:p w14:paraId="3DBDDC7E" w14:textId="5A1CC8EB" w:rsidR="00A6356C" w:rsidRDefault="00A6356C" w:rsidP="004D14FF">
      <w:pPr>
        <w:pStyle w:val="MISCFigureCaptionHeader8pt"/>
        <w:rPr>
          <w:rFonts w:ascii="MetricHPE" w:hAnsi="MetricHPE"/>
          <w:b/>
          <w:color w:val="000000"/>
          <w:sz w:val="28"/>
          <w:szCs w:val="34"/>
        </w:rPr>
      </w:pPr>
      <w:r>
        <w:br w:type="page"/>
      </w:r>
    </w:p>
    <w:p w14:paraId="50DDC27B" w14:textId="0D7778D5" w:rsidR="00A41DAD" w:rsidRDefault="00A41DAD" w:rsidP="00A41DAD">
      <w:pPr>
        <w:pStyle w:val="Heading1"/>
      </w:pPr>
      <w:bookmarkStart w:id="836" w:name="_Toc498505606"/>
      <w:bookmarkStart w:id="837" w:name="_Ref498625105"/>
      <w:bookmarkStart w:id="838" w:name="_Toc500883936"/>
      <w:r w:rsidDel="00A02621">
        <w:lastRenderedPageBreak/>
        <w:t>Appendix A</w:t>
      </w:r>
      <w:bookmarkEnd w:id="836"/>
      <w:r w:rsidR="00452EC5">
        <w:t>:</w:t>
      </w:r>
      <w:r w:rsidR="00C454F0">
        <w:t xml:space="preserve"> Bill of Materials</w:t>
      </w:r>
      <w:bookmarkEnd w:id="838"/>
    </w:p>
    <w:p w14:paraId="667AB94E" w14:textId="4372280E" w:rsidR="00A41DAD" w:rsidRDefault="00A41DAD" w:rsidP="00A41DAD">
      <w:pPr>
        <w:pStyle w:val="BodyTextMetricLight10pt"/>
      </w:pPr>
      <w:r w:rsidRPr="001C5A13">
        <w:t>T</w:t>
      </w:r>
      <w:r w:rsidRPr="007C21F8">
        <w:t>hi</w:t>
      </w:r>
      <w:r>
        <w:t xml:space="preserve">s is a recommended BOM for the 2 nodes </w:t>
      </w:r>
      <w:r w:rsidR="00452EC5">
        <w:t xml:space="preserve">HPE </w:t>
      </w:r>
      <w:r>
        <w:t xml:space="preserve">Express Containers </w:t>
      </w:r>
      <w:r w:rsidR="00452EC5">
        <w:t>with</w:t>
      </w:r>
      <w:r>
        <w:t xml:space="preserve"> Docker EE: Dev Edition.  Please verify with your HPE account team to ensure these are the latest BOM SKUs.</w:t>
      </w:r>
    </w:p>
    <w:p w14:paraId="0D23D043" w14:textId="77777777" w:rsidR="00A41DAD" w:rsidRDefault="00A41DAD" w:rsidP="00A41DAD">
      <w:pPr>
        <w:pStyle w:val="MISCTableCaptionHeader8pt"/>
      </w:pPr>
      <w:r w:rsidRPr="00BF64A7">
        <w:rPr>
          <w:rStyle w:val="MISCTableCaptionHeaderBold8pt"/>
        </w:rPr>
        <w:t xml:space="preserve">Table </w:t>
      </w:r>
      <w:r w:rsidRPr="2F38FAA4">
        <w:fldChar w:fldCharType="begin"/>
      </w:r>
      <w:r w:rsidRPr="00BF64A7">
        <w:rPr>
          <w:rStyle w:val="MISCTableCaptionHeaderBold8pt"/>
        </w:rPr>
        <w:instrText xml:space="preserve"> SEQ Table \* ARABIC </w:instrText>
      </w:r>
      <w:r w:rsidRPr="2F38FAA4">
        <w:rPr>
          <w:rStyle w:val="MISCTableCaptionHeaderBold8pt"/>
        </w:rPr>
        <w:fldChar w:fldCharType="separate"/>
      </w:r>
      <w:r w:rsidR="00653064">
        <w:rPr>
          <w:rStyle w:val="MISCTableCaptionHeaderBold8pt"/>
          <w:noProof/>
        </w:rPr>
        <w:t>17</w:t>
      </w:r>
      <w:r w:rsidRPr="2F38FAA4">
        <w:fldChar w:fldCharType="end"/>
      </w:r>
      <w:r w:rsidRPr="00BF64A7">
        <w:rPr>
          <w:rStyle w:val="MISCTableCaptionHeaderBold8pt"/>
        </w:rPr>
        <w:t>.</w:t>
      </w:r>
      <w:r>
        <w:t xml:space="preserve"> </w:t>
      </w:r>
      <w:r w:rsidRPr="00B74026">
        <w:t>BOM for each SimpliVity node</w:t>
      </w:r>
      <w:r>
        <w:t xml:space="preserve">. </w:t>
      </w:r>
      <w:r w:rsidRPr="00B74026">
        <w:t>Dual Socket – 14 cores per Socket, 5x1.92TB value flash</w:t>
      </w:r>
    </w:p>
    <w:tbl>
      <w:tblPr>
        <w:tblStyle w:val="TableGrid"/>
        <w:tblW w:w="10710" w:type="dxa"/>
        <w:tblBorders>
          <w:top w:val="none" w:sz="0" w:space="0" w:color="auto"/>
          <w:left w:val="none" w:sz="0" w:space="0" w:color="auto"/>
          <w:bottom w:val="single" w:sz="18" w:space="0" w:color="000000"/>
          <w:right w:val="none" w:sz="0" w:space="0" w:color="auto"/>
          <w:insideH w:val="single" w:sz="2" w:space="0" w:color="000000"/>
          <w:insideV w:val="none" w:sz="0" w:space="0" w:color="auto"/>
        </w:tblBorders>
        <w:tblCellMar>
          <w:left w:w="115" w:type="dxa"/>
          <w:right w:w="360" w:type="dxa"/>
        </w:tblCellMar>
        <w:tblLook w:val="04A0" w:firstRow="1" w:lastRow="0" w:firstColumn="1" w:lastColumn="0" w:noHBand="0" w:noVBand="1"/>
      </w:tblPr>
      <w:tblGrid>
        <w:gridCol w:w="1405"/>
        <w:gridCol w:w="8315"/>
        <w:gridCol w:w="990"/>
      </w:tblGrid>
      <w:tr w:rsidR="00A41DAD" w:rsidRPr="000912CB" w14:paraId="57CE4D91" w14:textId="77777777" w:rsidTr="002E37CF">
        <w:trPr>
          <w:trHeight w:val="241"/>
        </w:trPr>
        <w:tc>
          <w:tcPr>
            <w:tcW w:w="1405" w:type="dxa"/>
            <w:tcBorders>
              <w:top w:val="nil"/>
              <w:bottom w:val="single" w:sz="36" w:space="0" w:color="00B388"/>
            </w:tcBorders>
            <w:shd w:val="clear" w:color="auto" w:fill="auto"/>
          </w:tcPr>
          <w:p w14:paraId="31F95589" w14:textId="77777777" w:rsidR="00A41DAD" w:rsidRDefault="00A41DAD" w:rsidP="002E37CF">
            <w:pPr>
              <w:pStyle w:val="TableSubhead8pt"/>
            </w:pPr>
            <w:r w:rsidRPr="00725A09">
              <w:t>Product #</w:t>
            </w:r>
          </w:p>
        </w:tc>
        <w:tc>
          <w:tcPr>
            <w:tcW w:w="8315" w:type="dxa"/>
            <w:tcBorders>
              <w:top w:val="nil"/>
              <w:bottom w:val="single" w:sz="36" w:space="0" w:color="00B388"/>
            </w:tcBorders>
            <w:shd w:val="clear" w:color="auto" w:fill="auto"/>
          </w:tcPr>
          <w:p w14:paraId="45532F47" w14:textId="77777777" w:rsidR="00A41DAD" w:rsidRDefault="00A41DAD" w:rsidP="002E37CF">
            <w:pPr>
              <w:pStyle w:val="TableSubhead8pt"/>
            </w:pPr>
            <w:r w:rsidRPr="00725A09">
              <w:t>Product Description</w:t>
            </w:r>
          </w:p>
        </w:tc>
        <w:tc>
          <w:tcPr>
            <w:tcW w:w="990" w:type="dxa"/>
            <w:tcBorders>
              <w:top w:val="nil"/>
              <w:bottom w:val="single" w:sz="36" w:space="0" w:color="00B388"/>
            </w:tcBorders>
            <w:shd w:val="clear" w:color="auto" w:fill="auto"/>
          </w:tcPr>
          <w:p w14:paraId="23498DB6" w14:textId="77777777" w:rsidR="00A41DAD" w:rsidRPr="000912CB" w:rsidRDefault="00A41DAD" w:rsidP="002E37CF">
            <w:pPr>
              <w:pStyle w:val="TableSubhead8pt"/>
            </w:pPr>
            <w:proofErr w:type="spellStart"/>
            <w:r w:rsidRPr="00725A09">
              <w:t>Qty</w:t>
            </w:r>
            <w:proofErr w:type="spellEnd"/>
          </w:p>
        </w:tc>
      </w:tr>
      <w:tr w:rsidR="00A41DAD" w:rsidRPr="000912CB" w14:paraId="7735A1A1" w14:textId="77777777" w:rsidTr="002E37CF">
        <w:trPr>
          <w:trHeight w:val="241"/>
        </w:trPr>
        <w:tc>
          <w:tcPr>
            <w:tcW w:w="1405" w:type="dxa"/>
            <w:tcBorders>
              <w:top w:val="single" w:sz="36" w:space="0" w:color="00B388"/>
            </w:tcBorders>
            <w:shd w:val="clear" w:color="auto" w:fill="auto"/>
          </w:tcPr>
          <w:p w14:paraId="20829456"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Q8D81A</w:t>
            </w:r>
          </w:p>
        </w:tc>
        <w:tc>
          <w:tcPr>
            <w:tcW w:w="8315" w:type="dxa"/>
            <w:tcBorders>
              <w:top w:val="single" w:sz="36" w:space="0" w:color="00B388"/>
            </w:tcBorders>
            <w:shd w:val="clear" w:color="auto" w:fill="auto"/>
          </w:tcPr>
          <w:p w14:paraId="4C8166DB" w14:textId="77777777" w:rsidR="00A41DAD" w:rsidRDefault="00A41DAD" w:rsidP="002E37CF">
            <w:pPr>
              <w:pStyle w:val="TableBody8pt"/>
            </w:pPr>
            <w:r w:rsidRPr="00725A09">
              <w:t>HPE SimpliVity 380 Gen10 Node</w:t>
            </w:r>
          </w:p>
        </w:tc>
        <w:tc>
          <w:tcPr>
            <w:tcW w:w="990" w:type="dxa"/>
            <w:tcBorders>
              <w:top w:val="single" w:sz="36" w:space="0" w:color="00B388"/>
            </w:tcBorders>
            <w:shd w:val="clear" w:color="auto" w:fill="auto"/>
          </w:tcPr>
          <w:p w14:paraId="1B53C191" w14:textId="77777777" w:rsidR="00A41DAD" w:rsidRPr="000912CB" w:rsidRDefault="00A41DAD" w:rsidP="002E37CF">
            <w:pPr>
              <w:pStyle w:val="TableBody8pt"/>
            </w:pPr>
            <w:r>
              <w:t>1</w:t>
            </w:r>
          </w:p>
        </w:tc>
      </w:tr>
      <w:tr w:rsidR="00A41DAD" w:rsidRPr="000912CB" w14:paraId="3F70D105" w14:textId="77777777" w:rsidTr="002E37CF">
        <w:trPr>
          <w:trHeight w:val="241"/>
        </w:trPr>
        <w:tc>
          <w:tcPr>
            <w:tcW w:w="1405" w:type="dxa"/>
            <w:shd w:val="clear" w:color="auto" w:fill="auto"/>
          </w:tcPr>
          <w:p w14:paraId="5F86820A" w14:textId="77777777" w:rsidR="00A41DAD" w:rsidRPr="00BF64A7" w:rsidRDefault="00A41DAD" w:rsidP="002E37CF">
            <w:pPr>
              <w:pStyle w:val="TableBody8pt"/>
              <w:rPr>
                <w:rStyle w:val="CodingLanguage"/>
                <w:rFonts w:ascii="MetricHPE Light" w:hAnsi="MetricHPE Light"/>
              </w:rPr>
            </w:pPr>
            <w:r w:rsidRPr="001C5A13">
              <w:rPr>
                <w:rStyle w:val="CodingLanguage"/>
                <w:rFonts w:ascii="MetricHPE Light" w:hAnsi="MetricHPE Light"/>
              </w:rPr>
              <w:t>826856-B21</w:t>
            </w:r>
          </w:p>
        </w:tc>
        <w:tc>
          <w:tcPr>
            <w:tcW w:w="8315" w:type="dxa"/>
            <w:shd w:val="clear" w:color="auto" w:fill="auto"/>
          </w:tcPr>
          <w:p w14:paraId="4637B0D8" w14:textId="77777777" w:rsidR="00A41DAD" w:rsidRDefault="00A41DAD" w:rsidP="002E37CF">
            <w:pPr>
              <w:pStyle w:val="TableBody8pt"/>
            </w:pPr>
            <w:r w:rsidRPr="00725A09">
              <w:t>2.2GHz Xeon Gold 5120 processor (1 chip, 14 cores)</w:t>
            </w:r>
          </w:p>
        </w:tc>
        <w:tc>
          <w:tcPr>
            <w:tcW w:w="990" w:type="dxa"/>
            <w:shd w:val="clear" w:color="auto" w:fill="auto"/>
          </w:tcPr>
          <w:p w14:paraId="618827EE" w14:textId="77777777" w:rsidR="00A41DAD" w:rsidRPr="000912CB" w:rsidRDefault="00A41DAD" w:rsidP="002E37CF">
            <w:pPr>
              <w:pStyle w:val="TableBody8pt"/>
            </w:pPr>
            <w:r>
              <w:t>1</w:t>
            </w:r>
          </w:p>
        </w:tc>
      </w:tr>
      <w:tr w:rsidR="00A41DAD" w:rsidRPr="000912CB" w14:paraId="30B5FBC3" w14:textId="77777777" w:rsidTr="002E37CF">
        <w:trPr>
          <w:trHeight w:val="241"/>
        </w:trPr>
        <w:tc>
          <w:tcPr>
            <w:tcW w:w="1405" w:type="dxa"/>
            <w:shd w:val="clear" w:color="auto" w:fill="auto"/>
          </w:tcPr>
          <w:p w14:paraId="660F7472" w14:textId="77777777" w:rsidR="00A41DAD" w:rsidRPr="00BF64A7" w:rsidRDefault="00A41DAD" w:rsidP="002E37CF">
            <w:pPr>
              <w:pStyle w:val="TableBody8pt"/>
              <w:rPr>
                <w:rStyle w:val="CodingLanguage"/>
                <w:rFonts w:ascii="MetricHPE Light" w:hAnsi="MetricHPE Light"/>
              </w:rPr>
            </w:pPr>
            <w:r w:rsidRPr="001C5A13">
              <w:rPr>
                <w:rStyle w:val="CodingLanguage"/>
                <w:rFonts w:ascii="MetricHPE Light" w:hAnsi="MetricHPE Light"/>
              </w:rPr>
              <w:t>826856-L21</w:t>
            </w:r>
          </w:p>
        </w:tc>
        <w:tc>
          <w:tcPr>
            <w:tcW w:w="8315" w:type="dxa"/>
            <w:shd w:val="clear" w:color="auto" w:fill="auto"/>
          </w:tcPr>
          <w:p w14:paraId="79F32C20" w14:textId="77777777" w:rsidR="00A41DAD" w:rsidRDefault="00A41DAD" w:rsidP="002E37CF">
            <w:pPr>
              <w:pStyle w:val="TableBody8pt"/>
            </w:pPr>
            <w:r w:rsidRPr="00725A09">
              <w:t>2.2GHz Xeon Gold 5120 processor (1 chip, 14 cores)</w:t>
            </w:r>
          </w:p>
        </w:tc>
        <w:tc>
          <w:tcPr>
            <w:tcW w:w="990" w:type="dxa"/>
            <w:shd w:val="clear" w:color="auto" w:fill="auto"/>
          </w:tcPr>
          <w:p w14:paraId="00F0CB5A" w14:textId="77777777" w:rsidR="00A41DAD" w:rsidRPr="000912CB" w:rsidRDefault="00A41DAD" w:rsidP="002E37CF">
            <w:pPr>
              <w:pStyle w:val="TableBody8pt"/>
            </w:pPr>
            <w:r>
              <w:t>1</w:t>
            </w:r>
          </w:p>
        </w:tc>
      </w:tr>
      <w:tr w:rsidR="00A41DAD" w:rsidRPr="000912CB" w14:paraId="2C5E89C4" w14:textId="77777777" w:rsidTr="002E37CF">
        <w:trPr>
          <w:trHeight w:val="241"/>
        </w:trPr>
        <w:tc>
          <w:tcPr>
            <w:tcW w:w="1405" w:type="dxa"/>
            <w:shd w:val="clear" w:color="auto" w:fill="auto"/>
          </w:tcPr>
          <w:p w14:paraId="508826EE" w14:textId="77777777" w:rsidR="00A41DAD" w:rsidRPr="00BF64A7" w:rsidRDefault="00A41DAD" w:rsidP="002E37CF">
            <w:pPr>
              <w:pStyle w:val="TableBody8pt"/>
              <w:rPr>
                <w:rStyle w:val="CodingLanguage"/>
                <w:rFonts w:ascii="MetricHPE Light" w:hAnsi="MetricHPE Light"/>
              </w:rPr>
            </w:pPr>
            <w:r w:rsidRPr="001C5A13">
              <w:rPr>
                <w:rStyle w:val="CodingLanguage"/>
                <w:rFonts w:ascii="MetricHPE Light" w:hAnsi="MetricHPE Light"/>
              </w:rPr>
              <w:t>Q8D85A</w:t>
            </w:r>
          </w:p>
        </w:tc>
        <w:tc>
          <w:tcPr>
            <w:tcW w:w="8315" w:type="dxa"/>
            <w:shd w:val="clear" w:color="auto" w:fill="auto"/>
          </w:tcPr>
          <w:p w14:paraId="124A5B8F" w14:textId="77777777" w:rsidR="00A41DAD" w:rsidRDefault="00A41DAD" w:rsidP="002E37CF">
            <w:pPr>
              <w:pStyle w:val="TableBody8pt"/>
            </w:pPr>
            <w:r w:rsidRPr="00725A09">
              <w:t>HPE SimpliVity 240G 12 DIMM FIO Kit</w:t>
            </w:r>
          </w:p>
        </w:tc>
        <w:tc>
          <w:tcPr>
            <w:tcW w:w="990" w:type="dxa"/>
            <w:shd w:val="clear" w:color="auto" w:fill="auto"/>
          </w:tcPr>
          <w:p w14:paraId="49A725B6" w14:textId="77777777" w:rsidR="00A41DAD" w:rsidRDefault="00A41DAD" w:rsidP="002E37CF">
            <w:pPr>
              <w:pStyle w:val="TableBody8pt"/>
            </w:pPr>
            <w:r>
              <w:t>2</w:t>
            </w:r>
          </w:p>
        </w:tc>
      </w:tr>
      <w:tr w:rsidR="00A41DAD" w:rsidRPr="000912CB" w14:paraId="7AAA764A" w14:textId="77777777" w:rsidTr="002E37CF">
        <w:trPr>
          <w:trHeight w:val="232"/>
        </w:trPr>
        <w:tc>
          <w:tcPr>
            <w:tcW w:w="1405" w:type="dxa"/>
            <w:shd w:val="clear" w:color="auto" w:fill="auto"/>
          </w:tcPr>
          <w:p w14:paraId="41D7E517" w14:textId="77777777" w:rsidR="00A41DAD" w:rsidRPr="00BF64A7" w:rsidRDefault="00A41DAD" w:rsidP="002E37CF">
            <w:pPr>
              <w:pStyle w:val="TableBody8pt"/>
              <w:rPr>
                <w:rStyle w:val="CodingLanguage"/>
                <w:rFonts w:ascii="MetricHPE Light" w:hAnsi="MetricHPE Light"/>
              </w:rPr>
            </w:pPr>
            <w:r w:rsidRPr="001C5A13">
              <w:rPr>
                <w:rStyle w:val="CodingLanguage"/>
                <w:rFonts w:ascii="MetricHPE Light" w:hAnsi="MetricHPE Light"/>
              </w:rPr>
              <w:t>Q8D91A</w:t>
            </w:r>
          </w:p>
        </w:tc>
        <w:tc>
          <w:tcPr>
            <w:tcW w:w="8315" w:type="dxa"/>
            <w:shd w:val="clear" w:color="auto" w:fill="auto"/>
          </w:tcPr>
          <w:p w14:paraId="127C88BD" w14:textId="77777777" w:rsidR="00A41DAD" w:rsidRDefault="00A41DAD" w:rsidP="002E37CF">
            <w:pPr>
              <w:pStyle w:val="TableBody8pt"/>
            </w:pPr>
            <w:r w:rsidRPr="00725A09">
              <w:t>HPE SimpliVity 380 SM Val Kit</w:t>
            </w:r>
          </w:p>
        </w:tc>
        <w:tc>
          <w:tcPr>
            <w:tcW w:w="990" w:type="dxa"/>
            <w:shd w:val="clear" w:color="auto" w:fill="auto"/>
          </w:tcPr>
          <w:p w14:paraId="4E9664EB" w14:textId="77777777" w:rsidR="00A41DAD" w:rsidRDefault="00A41DAD" w:rsidP="002E37CF">
            <w:pPr>
              <w:pStyle w:val="TableBody8pt"/>
            </w:pPr>
            <w:r>
              <w:t>1</w:t>
            </w:r>
          </w:p>
        </w:tc>
      </w:tr>
      <w:tr w:rsidR="00A41DAD" w:rsidRPr="000912CB" w14:paraId="69B92D91" w14:textId="77777777" w:rsidTr="002E37CF">
        <w:trPr>
          <w:trHeight w:val="80"/>
        </w:trPr>
        <w:tc>
          <w:tcPr>
            <w:tcW w:w="1405" w:type="dxa"/>
            <w:shd w:val="clear" w:color="auto" w:fill="auto"/>
          </w:tcPr>
          <w:p w14:paraId="7888FCCD"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804331-B21</w:t>
            </w:r>
          </w:p>
        </w:tc>
        <w:tc>
          <w:tcPr>
            <w:tcW w:w="8315" w:type="dxa"/>
            <w:shd w:val="clear" w:color="auto" w:fill="auto"/>
          </w:tcPr>
          <w:p w14:paraId="3A57317E" w14:textId="77777777" w:rsidR="00A41DAD" w:rsidRDefault="00A41DAD" w:rsidP="002E37CF">
            <w:pPr>
              <w:pStyle w:val="TableBody8pt"/>
            </w:pPr>
            <w:r>
              <w:t>Smart Array P408i-a SR Gen10 (8 Internal Lanes/2GB Cache) 12G SAS Modular Controller</w:t>
            </w:r>
          </w:p>
        </w:tc>
        <w:tc>
          <w:tcPr>
            <w:tcW w:w="990" w:type="dxa"/>
            <w:shd w:val="clear" w:color="auto" w:fill="auto"/>
          </w:tcPr>
          <w:p w14:paraId="3E1293B4" w14:textId="77777777" w:rsidR="00A41DAD" w:rsidRPr="000912CB" w:rsidRDefault="00A41DAD" w:rsidP="002E37CF">
            <w:pPr>
              <w:pStyle w:val="TableBody8pt"/>
            </w:pPr>
            <w:r>
              <w:t>1</w:t>
            </w:r>
          </w:p>
        </w:tc>
      </w:tr>
      <w:tr w:rsidR="00A41DAD" w:rsidRPr="000912CB" w14:paraId="03AC7625" w14:textId="77777777" w:rsidTr="002E37CF">
        <w:trPr>
          <w:trHeight w:val="80"/>
        </w:trPr>
        <w:tc>
          <w:tcPr>
            <w:tcW w:w="1405" w:type="dxa"/>
            <w:shd w:val="clear" w:color="auto" w:fill="auto"/>
          </w:tcPr>
          <w:p w14:paraId="0015F0F7"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826703-B21</w:t>
            </w:r>
          </w:p>
        </w:tc>
        <w:tc>
          <w:tcPr>
            <w:tcW w:w="8315" w:type="dxa"/>
            <w:shd w:val="clear" w:color="auto" w:fill="auto"/>
          </w:tcPr>
          <w:p w14:paraId="64C9ECAD" w14:textId="77777777" w:rsidR="00A41DAD" w:rsidRDefault="00A41DAD" w:rsidP="002E37CF">
            <w:pPr>
              <w:pStyle w:val="TableBody8pt"/>
            </w:pPr>
            <w:r w:rsidRPr="00725A09">
              <w:t xml:space="preserve">HPE DL380 Gen10 Sys </w:t>
            </w:r>
            <w:proofErr w:type="spellStart"/>
            <w:r w:rsidRPr="00725A09">
              <w:t>Insght</w:t>
            </w:r>
            <w:proofErr w:type="spellEnd"/>
            <w:r w:rsidRPr="00725A09">
              <w:t xml:space="preserve"> </w:t>
            </w:r>
            <w:proofErr w:type="spellStart"/>
            <w:r w:rsidRPr="00725A09">
              <w:t>Dsply</w:t>
            </w:r>
            <w:proofErr w:type="spellEnd"/>
            <w:r w:rsidRPr="00725A09">
              <w:t xml:space="preserve"> Kit</w:t>
            </w:r>
          </w:p>
        </w:tc>
        <w:tc>
          <w:tcPr>
            <w:tcW w:w="990" w:type="dxa"/>
            <w:shd w:val="clear" w:color="auto" w:fill="auto"/>
          </w:tcPr>
          <w:p w14:paraId="3189847D" w14:textId="77777777" w:rsidR="00A41DAD" w:rsidRDefault="00A41DAD" w:rsidP="002E37CF">
            <w:pPr>
              <w:pStyle w:val="TableBody8pt"/>
            </w:pPr>
            <w:r>
              <w:t>1</w:t>
            </w:r>
          </w:p>
        </w:tc>
      </w:tr>
      <w:tr w:rsidR="00A41DAD" w:rsidRPr="000912CB" w14:paraId="393294DB" w14:textId="77777777" w:rsidTr="002E37CF">
        <w:trPr>
          <w:trHeight w:val="80"/>
        </w:trPr>
        <w:tc>
          <w:tcPr>
            <w:tcW w:w="1405" w:type="dxa"/>
            <w:shd w:val="clear" w:color="auto" w:fill="auto"/>
          </w:tcPr>
          <w:p w14:paraId="0A3D2EE7"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665243-B21</w:t>
            </w:r>
          </w:p>
        </w:tc>
        <w:tc>
          <w:tcPr>
            <w:tcW w:w="8315" w:type="dxa"/>
            <w:shd w:val="clear" w:color="auto" w:fill="auto"/>
          </w:tcPr>
          <w:p w14:paraId="683D1601" w14:textId="77777777" w:rsidR="00A41DAD" w:rsidRPr="00725A09" w:rsidRDefault="00A41DAD" w:rsidP="002E37CF">
            <w:pPr>
              <w:pStyle w:val="TableBody8pt"/>
            </w:pPr>
            <w:r w:rsidRPr="00725A09">
              <w:t xml:space="preserve">HPE Ethernet 10Gb 2P 560FLR-SFP+ </w:t>
            </w:r>
            <w:proofErr w:type="spellStart"/>
            <w:r w:rsidRPr="00725A09">
              <w:t>Adptr</w:t>
            </w:r>
            <w:proofErr w:type="spellEnd"/>
            <w:r w:rsidRPr="00725A09">
              <w:t xml:space="preserve"> (SFP+ connector)</w:t>
            </w:r>
          </w:p>
        </w:tc>
        <w:tc>
          <w:tcPr>
            <w:tcW w:w="990" w:type="dxa"/>
            <w:shd w:val="clear" w:color="auto" w:fill="auto"/>
          </w:tcPr>
          <w:p w14:paraId="0A820626" w14:textId="77777777" w:rsidR="00A41DAD" w:rsidRDefault="00A41DAD" w:rsidP="002E37CF">
            <w:pPr>
              <w:pStyle w:val="TableBody8pt"/>
            </w:pPr>
            <w:r>
              <w:t>1</w:t>
            </w:r>
          </w:p>
        </w:tc>
      </w:tr>
      <w:tr w:rsidR="00A41DAD" w:rsidRPr="000912CB" w14:paraId="04122F4F" w14:textId="77777777" w:rsidTr="002E37CF">
        <w:trPr>
          <w:trHeight w:val="80"/>
        </w:trPr>
        <w:tc>
          <w:tcPr>
            <w:tcW w:w="1405" w:type="dxa"/>
            <w:shd w:val="clear" w:color="auto" w:fill="auto"/>
          </w:tcPr>
          <w:p w14:paraId="6485601C"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864279-B21</w:t>
            </w:r>
          </w:p>
        </w:tc>
        <w:tc>
          <w:tcPr>
            <w:tcW w:w="8315" w:type="dxa"/>
            <w:shd w:val="clear" w:color="auto" w:fill="auto"/>
          </w:tcPr>
          <w:p w14:paraId="6BC5081B" w14:textId="77777777" w:rsidR="00A41DAD" w:rsidRPr="00725A09" w:rsidRDefault="00A41DAD" w:rsidP="002E37CF">
            <w:pPr>
              <w:pStyle w:val="TableBody8pt"/>
            </w:pPr>
            <w:r w:rsidRPr="00725A09">
              <w:t>HPE TPM 2.0 Gen10 Kit</w:t>
            </w:r>
          </w:p>
        </w:tc>
        <w:tc>
          <w:tcPr>
            <w:tcW w:w="990" w:type="dxa"/>
            <w:shd w:val="clear" w:color="auto" w:fill="auto"/>
          </w:tcPr>
          <w:p w14:paraId="00D4F045" w14:textId="77777777" w:rsidR="00A41DAD" w:rsidRDefault="00A41DAD" w:rsidP="002E37CF">
            <w:pPr>
              <w:pStyle w:val="TableBody8pt"/>
            </w:pPr>
            <w:r>
              <w:t>1</w:t>
            </w:r>
          </w:p>
        </w:tc>
      </w:tr>
      <w:tr w:rsidR="00A41DAD" w:rsidRPr="000912CB" w14:paraId="1DBAD364" w14:textId="77777777" w:rsidTr="002E37CF">
        <w:trPr>
          <w:trHeight w:val="80"/>
        </w:trPr>
        <w:tc>
          <w:tcPr>
            <w:tcW w:w="1405" w:type="dxa"/>
            <w:shd w:val="clear" w:color="auto" w:fill="auto"/>
          </w:tcPr>
          <w:p w14:paraId="48AD8B91"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865414-B21</w:t>
            </w:r>
          </w:p>
        </w:tc>
        <w:tc>
          <w:tcPr>
            <w:tcW w:w="8315" w:type="dxa"/>
            <w:shd w:val="clear" w:color="auto" w:fill="auto"/>
          </w:tcPr>
          <w:p w14:paraId="44D022E8" w14:textId="77777777" w:rsidR="00A41DAD" w:rsidRPr="00725A09" w:rsidRDefault="00A41DAD" w:rsidP="002E37CF">
            <w:pPr>
              <w:pStyle w:val="TableBody8pt"/>
            </w:pPr>
            <w:r w:rsidRPr="00725A09">
              <w:t>800W Flex Slot Platinum Hot Plug Low Halogen Power Supply Kit</w:t>
            </w:r>
          </w:p>
        </w:tc>
        <w:tc>
          <w:tcPr>
            <w:tcW w:w="990" w:type="dxa"/>
            <w:shd w:val="clear" w:color="auto" w:fill="auto"/>
          </w:tcPr>
          <w:p w14:paraId="7FD80814" w14:textId="77777777" w:rsidR="00A41DAD" w:rsidRDefault="00A41DAD" w:rsidP="002E37CF">
            <w:pPr>
              <w:pStyle w:val="TableBody8pt"/>
            </w:pPr>
            <w:r>
              <w:t>2</w:t>
            </w:r>
          </w:p>
        </w:tc>
      </w:tr>
      <w:tr w:rsidR="00A41DAD" w:rsidRPr="000912CB" w14:paraId="16F768FB" w14:textId="77777777" w:rsidTr="002E37CF">
        <w:trPr>
          <w:trHeight w:val="80"/>
        </w:trPr>
        <w:tc>
          <w:tcPr>
            <w:tcW w:w="1405" w:type="dxa"/>
            <w:shd w:val="clear" w:color="auto" w:fill="auto"/>
          </w:tcPr>
          <w:p w14:paraId="234C5B00"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733664-B21</w:t>
            </w:r>
          </w:p>
        </w:tc>
        <w:tc>
          <w:tcPr>
            <w:tcW w:w="8315" w:type="dxa"/>
            <w:shd w:val="clear" w:color="auto" w:fill="auto"/>
          </w:tcPr>
          <w:p w14:paraId="434BE744" w14:textId="50FC39FB" w:rsidR="00A41DAD" w:rsidRPr="00725A09" w:rsidRDefault="00A41DAD" w:rsidP="002E37CF">
            <w:pPr>
              <w:pStyle w:val="TableBody8pt"/>
            </w:pPr>
            <w:r w:rsidRPr="00725A09">
              <w:t>HP</w:t>
            </w:r>
            <w:r w:rsidR="0080294A">
              <w:t>E</w:t>
            </w:r>
            <w:r w:rsidRPr="00725A09">
              <w:t xml:space="preserve"> 2U Cable Management Arm for Easy Install Rail Kit</w:t>
            </w:r>
          </w:p>
        </w:tc>
        <w:tc>
          <w:tcPr>
            <w:tcW w:w="990" w:type="dxa"/>
            <w:shd w:val="clear" w:color="auto" w:fill="auto"/>
          </w:tcPr>
          <w:p w14:paraId="51F3F47E" w14:textId="77777777" w:rsidR="00A41DAD" w:rsidRDefault="00A41DAD" w:rsidP="002E37CF">
            <w:pPr>
              <w:pStyle w:val="TableBody8pt"/>
            </w:pPr>
            <w:r>
              <w:t>1</w:t>
            </w:r>
          </w:p>
        </w:tc>
      </w:tr>
      <w:tr w:rsidR="00A41DAD" w:rsidRPr="000912CB" w14:paraId="1E6AB200" w14:textId="77777777" w:rsidTr="002E37CF">
        <w:trPr>
          <w:trHeight w:val="80"/>
        </w:trPr>
        <w:tc>
          <w:tcPr>
            <w:tcW w:w="1405" w:type="dxa"/>
            <w:shd w:val="clear" w:color="auto" w:fill="auto"/>
          </w:tcPr>
          <w:p w14:paraId="2C832B8B"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867809-B21</w:t>
            </w:r>
          </w:p>
        </w:tc>
        <w:tc>
          <w:tcPr>
            <w:tcW w:w="8315" w:type="dxa"/>
            <w:shd w:val="clear" w:color="auto" w:fill="auto"/>
          </w:tcPr>
          <w:p w14:paraId="3F2A3C7A" w14:textId="77777777" w:rsidR="00A41DAD" w:rsidRPr="00725A09" w:rsidRDefault="00A41DAD" w:rsidP="002E37CF">
            <w:pPr>
              <w:pStyle w:val="TableBody8pt"/>
            </w:pPr>
            <w:r w:rsidRPr="00725A09">
              <w:t>HPE Gen10 2U Bezel Kit</w:t>
            </w:r>
          </w:p>
        </w:tc>
        <w:tc>
          <w:tcPr>
            <w:tcW w:w="990" w:type="dxa"/>
            <w:shd w:val="clear" w:color="auto" w:fill="auto"/>
          </w:tcPr>
          <w:p w14:paraId="525EEB03" w14:textId="77777777" w:rsidR="00A41DAD" w:rsidRDefault="00A41DAD" w:rsidP="002E37CF">
            <w:pPr>
              <w:pStyle w:val="TableBody8pt"/>
            </w:pPr>
            <w:r>
              <w:t>1</w:t>
            </w:r>
          </w:p>
        </w:tc>
      </w:tr>
      <w:tr w:rsidR="00A41DAD" w:rsidRPr="000912CB" w14:paraId="3E4152A2" w14:textId="77777777" w:rsidTr="002E37CF">
        <w:trPr>
          <w:trHeight w:val="80"/>
        </w:trPr>
        <w:tc>
          <w:tcPr>
            <w:tcW w:w="1405" w:type="dxa"/>
            <w:shd w:val="clear" w:color="auto" w:fill="auto"/>
          </w:tcPr>
          <w:p w14:paraId="7E3B70A7"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758959-B22</w:t>
            </w:r>
          </w:p>
        </w:tc>
        <w:tc>
          <w:tcPr>
            <w:tcW w:w="8315" w:type="dxa"/>
            <w:shd w:val="clear" w:color="auto" w:fill="auto"/>
          </w:tcPr>
          <w:p w14:paraId="495DC1E2" w14:textId="52C35D2C" w:rsidR="00A41DAD" w:rsidRPr="00725A09" w:rsidRDefault="00A41DAD" w:rsidP="002E37CF">
            <w:pPr>
              <w:pStyle w:val="TableBody8pt"/>
            </w:pPr>
            <w:r w:rsidRPr="00725A09">
              <w:t>HP</w:t>
            </w:r>
            <w:r w:rsidR="0080294A">
              <w:t>E</w:t>
            </w:r>
            <w:r w:rsidRPr="00725A09">
              <w:t xml:space="preserve"> Legacy FIO Mode Setting</w:t>
            </w:r>
          </w:p>
        </w:tc>
        <w:tc>
          <w:tcPr>
            <w:tcW w:w="990" w:type="dxa"/>
            <w:shd w:val="clear" w:color="auto" w:fill="auto"/>
          </w:tcPr>
          <w:p w14:paraId="2CE3E7D3" w14:textId="77777777" w:rsidR="00A41DAD" w:rsidRDefault="00A41DAD" w:rsidP="002E37CF">
            <w:pPr>
              <w:pStyle w:val="TableBody8pt"/>
            </w:pPr>
            <w:r>
              <w:t>1</w:t>
            </w:r>
          </w:p>
        </w:tc>
      </w:tr>
      <w:tr w:rsidR="00A41DAD" w:rsidRPr="000912CB" w14:paraId="6E20F08A" w14:textId="77777777" w:rsidTr="002E37CF">
        <w:trPr>
          <w:trHeight w:val="80"/>
        </w:trPr>
        <w:tc>
          <w:tcPr>
            <w:tcW w:w="1405" w:type="dxa"/>
            <w:shd w:val="clear" w:color="auto" w:fill="auto"/>
          </w:tcPr>
          <w:p w14:paraId="6B0BE78B"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874543-B21</w:t>
            </w:r>
          </w:p>
        </w:tc>
        <w:tc>
          <w:tcPr>
            <w:tcW w:w="8315" w:type="dxa"/>
            <w:shd w:val="clear" w:color="auto" w:fill="auto"/>
          </w:tcPr>
          <w:p w14:paraId="42BE9F68" w14:textId="77777777" w:rsidR="00A41DAD" w:rsidRPr="00725A09" w:rsidRDefault="00A41DAD" w:rsidP="002E37CF">
            <w:pPr>
              <w:pStyle w:val="TableBody8pt"/>
            </w:pPr>
            <w:r w:rsidRPr="00725A09">
              <w:t>HPE 1U Gen10 SFF Easy Install Rail Kit</w:t>
            </w:r>
          </w:p>
        </w:tc>
        <w:tc>
          <w:tcPr>
            <w:tcW w:w="990" w:type="dxa"/>
            <w:shd w:val="clear" w:color="auto" w:fill="auto"/>
          </w:tcPr>
          <w:p w14:paraId="25F61F71" w14:textId="77777777" w:rsidR="00A41DAD" w:rsidRDefault="00A41DAD" w:rsidP="002E37CF">
            <w:pPr>
              <w:pStyle w:val="TableBody8pt"/>
            </w:pPr>
            <w:r>
              <w:t>1</w:t>
            </w:r>
          </w:p>
        </w:tc>
      </w:tr>
      <w:tr w:rsidR="00A41DAD" w:rsidRPr="000912CB" w14:paraId="1E8B2383" w14:textId="77777777" w:rsidTr="002E37CF">
        <w:trPr>
          <w:trHeight w:val="80"/>
        </w:trPr>
        <w:tc>
          <w:tcPr>
            <w:tcW w:w="1405" w:type="dxa"/>
            <w:shd w:val="clear" w:color="auto" w:fill="auto"/>
          </w:tcPr>
          <w:p w14:paraId="00B8CAB5" w14:textId="77777777" w:rsidR="00A41DAD" w:rsidRPr="00725A09" w:rsidRDefault="00A41DAD" w:rsidP="002E37CF">
            <w:pPr>
              <w:pStyle w:val="TableBody8pt"/>
              <w:ind w:right="-415"/>
              <w:rPr>
                <w:rStyle w:val="CodingLanguage"/>
              </w:rPr>
            </w:pPr>
          </w:p>
        </w:tc>
        <w:tc>
          <w:tcPr>
            <w:tcW w:w="8315" w:type="dxa"/>
            <w:shd w:val="clear" w:color="auto" w:fill="auto"/>
          </w:tcPr>
          <w:p w14:paraId="4C453CDF" w14:textId="77777777" w:rsidR="00A41DAD" w:rsidRPr="00BF64A7" w:rsidRDefault="00A41DAD" w:rsidP="002E37CF">
            <w:pPr>
              <w:pStyle w:val="TableBody8pt"/>
              <w:rPr>
                <w:rStyle w:val="BoldEmpha"/>
              </w:rPr>
            </w:pPr>
            <w:r w:rsidRPr="00BF64A7">
              <w:rPr>
                <w:rStyle w:val="BoldEmpha"/>
              </w:rPr>
              <w:t xml:space="preserve">BD505A - HPE </w:t>
            </w:r>
            <w:proofErr w:type="spellStart"/>
            <w:r w:rsidRPr="00BF64A7">
              <w:rPr>
                <w:rStyle w:val="BoldEmpha"/>
              </w:rPr>
              <w:t>iLO</w:t>
            </w:r>
            <w:proofErr w:type="spellEnd"/>
            <w:r w:rsidRPr="00BF64A7">
              <w:rPr>
                <w:rStyle w:val="BoldEmpha"/>
              </w:rPr>
              <w:t xml:space="preserve"> </w:t>
            </w:r>
            <w:proofErr w:type="spellStart"/>
            <w:r w:rsidRPr="00BF64A7">
              <w:rPr>
                <w:rStyle w:val="BoldEmpha"/>
              </w:rPr>
              <w:t>Adv</w:t>
            </w:r>
            <w:proofErr w:type="spellEnd"/>
            <w:r w:rsidRPr="00BF64A7">
              <w:rPr>
                <w:rStyle w:val="BoldEmpha"/>
              </w:rPr>
              <w:t xml:space="preserve"> </w:t>
            </w:r>
            <w:proofErr w:type="spellStart"/>
            <w:r w:rsidRPr="00BF64A7">
              <w:rPr>
                <w:rStyle w:val="BoldEmpha"/>
              </w:rPr>
              <w:t>incl</w:t>
            </w:r>
            <w:proofErr w:type="spellEnd"/>
            <w:r w:rsidRPr="00BF64A7">
              <w:rPr>
                <w:rStyle w:val="BoldEmpha"/>
              </w:rPr>
              <w:t xml:space="preserve"> 3yr TSU</w:t>
            </w:r>
          </w:p>
        </w:tc>
        <w:tc>
          <w:tcPr>
            <w:tcW w:w="990" w:type="dxa"/>
            <w:shd w:val="clear" w:color="auto" w:fill="auto"/>
          </w:tcPr>
          <w:p w14:paraId="173D1CEB" w14:textId="77777777" w:rsidR="00A41DAD" w:rsidRDefault="00A41DAD" w:rsidP="002E37CF">
            <w:pPr>
              <w:pStyle w:val="TableBody8pt"/>
            </w:pPr>
          </w:p>
        </w:tc>
      </w:tr>
      <w:tr w:rsidR="00A41DAD" w:rsidRPr="000912CB" w14:paraId="05E17239" w14:textId="77777777" w:rsidTr="002E37CF">
        <w:trPr>
          <w:trHeight w:val="80"/>
        </w:trPr>
        <w:tc>
          <w:tcPr>
            <w:tcW w:w="1405" w:type="dxa"/>
            <w:shd w:val="clear" w:color="auto" w:fill="auto"/>
          </w:tcPr>
          <w:p w14:paraId="5ADE1EA6"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BD505A</w:t>
            </w:r>
          </w:p>
        </w:tc>
        <w:tc>
          <w:tcPr>
            <w:tcW w:w="8315" w:type="dxa"/>
            <w:shd w:val="clear" w:color="auto" w:fill="auto"/>
          </w:tcPr>
          <w:p w14:paraId="164A99C7" w14:textId="77777777" w:rsidR="00A41DAD" w:rsidRPr="00725A09" w:rsidRDefault="00A41DAD" w:rsidP="002E37CF">
            <w:pPr>
              <w:pStyle w:val="TableBody8pt"/>
            </w:pPr>
            <w:r w:rsidRPr="00725A09">
              <w:t xml:space="preserve">1-Svr </w:t>
            </w:r>
            <w:proofErr w:type="spellStart"/>
            <w:r w:rsidRPr="00725A09">
              <w:t>Lic</w:t>
            </w:r>
            <w:proofErr w:type="spellEnd"/>
            <w:r w:rsidRPr="00725A09">
              <w:t xml:space="preserve"> (HPE)</w:t>
            </w:r>
          </w:p>
        </w:tc>
        <w:tc>
          <w:tcPr>
            <w:tcW w:w="990" w:type="dxa"/>
            <w:shd w:val="clear" w:color="auto" w:fill="auto"/>
          </w:tcPr>
          <w:p w14:paraId="46FA281B" w14:textId="77777777" w:rsidR="00A41DAD" w:rsidRDefault="00A41DAD" w:rsidP="002E37CF">
            <w:pPr>
              <w:pStyle w:val="TableBody8pt"/>
            </w:pPr>
            <w:r>
              <w:t>1</w:t>
            </w:r>
          </w:p>
        </w:tc>
      </w:tr>
      <w:tr w:rsidR="00A41DAD" w:rsidRPr="000912CB" w14:paraId="4C8FEEBB" w14:textId="77777777" w:rsidTr="002E37CF">
        <w:trPr>
          <w:trHeight w:val="80"/>
        </w:trPr>
        <w:tc>
          <w:tcPr>
            <w:tcW w:w="1405" w:type="dxa"/>
            <w:shd w:val="clear" w:color="auto" w:fill="auto"/>
          </w:tcPr>
          <w:p w14:paraId="34E7A317" w14:textId="77777777" w:rsidR="00A41DAD" w:rsidRPr="00BF64A7" w:rsidRDefault="00A41DAD" w:rsidP="002E37CF">
            <w:pPr>
              <w:pStyle w:val="TableBody8pt"/>
              <w:rPr>
                <w:rStyle w:val="CodingLanguage"/>
                <w:rFonts w:ascii="MetricHPE Light" w:hAnsi="MetricHPE Light"/>
              </w:rPr>
            </w:pPr>
            <w:r w:rsidRPr="00BF64A7">
              <w:rPr>
                <w:rStyle w:val="CodingLanguage"/>
                <w:rFonts w:ascii="MetricHPE Light" w:hAnsi="MetricHPE Light"/>
              </w:rPr>
              <w:t>Q8A60A</w:t>
            </w:r>
          </w:p>
        </w:tc>
        <w:tc>
          <w:tcPr>
            <w:tcW w:w="8315" w:type="dxa"/>
            <w:shd w:val="clear" w:color="auto" w:fill="auto"/>
          </w:tcPr>
          <w:p w14:paraId="35686D8B" w14:textId="77777777" w:rsidR="00A41DAD" w:rsidRPr="00725A09" w:rsidRDefault="00A41DAD" w:rsidP="002E37CF">
            <w:pPr>
              <w:pStyle w:val="TableBody8pt"/>
            </w:pPr>
            <w:r w:rsidRPr="00725A09">
              <w:t>HPE OmniStack 8-14c 2P Small SW</w:t>
            </w:r>
          </w:p>
        </w:tc>
        <w:tc>
          <w:tcPr>
            <w:tcW w:w="990" w:type="dxa"/>
            <w:shd w:val="clear" w:color="auto" w:fill="auto"/>
          </w:tcPr>
          <w:p w14:paraId="023F2C37" w14:textId="77777777" w:rsidR="00A41DAD" w:rsidRDefault="00A41DAD" w:rsidP="002E37CF">
            <w:pPr>
              <w:pStyle w:val="TableBody8pt"/>
            </w:pPr>
            <w:r>
              <w:t>1</w:t>
            </w:r>
          </w:p>
        </w:tc>
      </w:tr>
    </w:tbl>
    <w:p w14:paraId="48C650FB" w14:textId="77777777" w:rsidR="00A41DAD" w:rsidRDefault="00A41DAD" w:rsidP="00A41DAD">
      <w:pPr>
        <w:pStyle w:val="BodyTextMetricLight10pt"/>
      </w:pPr>
    </w:p>
    <w:p w14:paraId="62D41232" w14:textId="77777777" w:rsidR="00A41DAD" w:rsidRDefault="00A41DAD" w:rsidP="49F9D633">
      <w:pPr>
        <w:pStyle w:val="Heading1"/>
      </w:pPr>
    </w:p>
    <w:p w14:paraId="341A12DD" w14:textId="77777777" w:rsidR="00122BA0" w:rsidRDefault="00122BA0">
      <w:pPr>
        <w:rPr>
          <w:rFonts w:ascii="MetricHPE" w:hAnsi="MetricHPE"/>
          <w:b/>
          <w:color w:val="000000"/>
          <w:sz w:val="28"/>
          <w:szCs w:val="34"/>
        </w:rPr>
      </w:pPr>
      <w:r>
        <w:br w:type="page"/>
      </w:r>
    </w:p>
    <w:p w14:paraId="53D883C0" w14:textId="61B6925E" w:rsidR="006B25EC" w:rsidRDefault="00A41DAD" w:rsidP="49F9D633">
      <w:pPr>
        <w:pStyle w:val="Heading1"/>
        <w:rPr>
          <w:ins w:id="839" w:author="Moynihan, Nick [2]" w:date="2017-10-10T11:53:00Z"/>
        </w:rPr>
      </w:pPr>
      <w:bookmarkStart w:id="840" w:name="_Toc500883937"/>
      <w:r>
        <w:lastRenderedPageBreak/>
        <w:t>Appendix B</w:t>
      </w:r>
      <w:r w:rsidR="00D128C1" w:rsidRPr="005E4E70">
        <w:t>:</w:t>
      </w:r>
      <w:r w:rsidR="00D128C1" w:rsidRPr="2B3250BB">
        <w:t xml:space="preserve"> </w:t>
      </w:r>
      <w:bookmarkStart w:id="841" w:name="_CloudBees_Team_Edition"/>
      <w:bookmarkEnd w:id="841"/>
      <w:ins w:id="842" w:author="Moynihan, Nick [2]" w:date="2017-10-10T11:53:00Z">
        <w:r w:rsidR="006B25EC">
          <w:t xml:space="preserve">CloudBees Team Edition </w:t>
        </w:r>
      </w:ins>
      <w:r w:rsidR="000407FB">
        <w:t>configuration</w:t>
      </w:r>
      <w:bookmarkEnd w:id="837"/>
      <w:bookmarkEnd w:id="840"/>
      <w:ins w:id="843" w:author="Moynihan, Nick [2]" w:date="2017-10-10T11:53:00Z">
        <w:r w:rsidR="006B25EC" w:rsidRPr="2B3250BB">
          <w:t xml:space="preserve"> </w:t>
        </w:r>
      </w:ins>
    </w:p>
    <w:p w14:paraId="7F7FA823" w14:textId="64CD59E8" w:rsidR="00480B57" w:rsidRPr="00F167ED" w:rsidRDefault="002005E6">
      <w:pPr>
        <w:pStyle w:val="BodyTextMetricLight10pt"/>
        <w:rPr>
          <w:ins w:id="844" w:author="Moynihan, Nick [2]" w:date="2017-10-10T11:48:00Z"/>
        </w:rPr>
        <w:pPrChange w:id="845" w:author="Moynihan, Nick [2]" w:date="2017-10-10T11:45:00Z">
          <w:pPr>
            <w:pStyle w:val="Heading1"/>
          </w:pPr>
        </w:pPrChange>
      </w:pPr>
      <w:r>
        <w:t>The</w:t>
      </w:r>
      <w:ins w:id="846" w:author="Moynihan, Nick [2]" w:date="2017-10-10T11:45:00Z">
        <w:r w:rsidR="00480B57" w:rsidRPr="00F167ED">
          <w:t xml:space="preserve"> playbook </w:t>
        </w:r>
        <w:proofErr w:type="spellStart"/>
        <w:r w:rsidR="00480B57" w:rsidRPr="00F04AE9">
          <w:rPr>
            <w:rStyle w:val="CodingLanguage"/>
            <w:rPrChange w:id="847" w:author="Moynihan, Nick" w:date="2017-10-31T04:36:00Z">
              <w:rPr>
                <w:b w:val="0"/>
              </w:rPr>
            </w:rPrChange>
          </w:rPr>
          <w:t>install_cloudbees.yml</w:t>
        </w:r>
        <w:proofErr w:type="spellEnd"/>
        <w:r w:rsidR="00480B57" w:rsidRPr="00F167ED">
          <w:t xml:space="preserve"> </w:t>
        </w:r>
      </w:ins>
      <w:r>
        <w:t>installs the</w:t>
      </w:r>
      <w:ins w:id="848" w:author="Moynihan, Nick [2]" w:date="2017-10-10T11:45:00Z">
        <w:r w:rsidR="00480B57" w:rsidRPr="00F167ED">
          <w:t xml:space="preserve"> </w:t>
        </w:r>
      </w:ins>
      <w:ins w:id="849" w:author="Moynihan, Nick [2]" w:date="2017-10-10T11:46:00Z">
        <w:r w:rsidR="00480B57" w:rsidRPr="00537AFA">
          <w:t>Cloud</w:t>
        </w:r>
      </w:ins>
      <w:ins w:id="850" w:author="Moynihan, Nick [2]" w:date="2017-10-10T11:48:00Z">
        <w:r w:rsidR="00480B57" w:rsidRPr="00DF6672">
          <w:t>B</w:t>
        </w:r>
      </w:ins>
      <w:ins w:id="851" w:author="Moynihan, Nick [2]" w:date="2017-10-10T11:46:00Z">
        <w:r w:rsidR="00480B57" w:rsidRPr="00DF6672">
          <w:t>ees</w:t>
        </w:r>
        <w:r w:rsidR="00480B57" w:rsidRPr="2B3250BB">
          <w:t xml:space="preserve"> </w:t>
        </w:r>
      </w:ins>
      <w:r>
        <w:t>T</w:t>
      </w:r>
      <w:ins w:id="852" w:author="Moynihan, Nick [2]" w:date="2017-10-10T11:48:00Z">
        <w:r w:rsidR="00480B57" w:rsidRPr="00DF6672">
          <w:t xml:space="preserve">eam </w:t>
        </w:r>
      </w:ins>
      <w:r>
        <w:t>E</w:t>
      </w:r>
      <w:ins w:id="853" w:author="Moynihan, Nick [2]" w:date="2017-10-10T11:48:00Z">
        <w:r w:rsidR="00480B57" w:rsidRPr="00DF6672">
          <w:t>dition</w:t>
        </w:r>
      </w:ins>
      <w:r>
        <w:t xml:space="preserve"> software. To configure the setup, you need to browse </w:t>
      </w:r>
      <w:r w:rsidR="00F04AE9">
        <w:t xml:space="preserve">to </w:t>
      </w:r>
      <w:r w:rsidRPr="002005E6">
        <w:rPr>
          <w:rStyle w:val="CodingLanguage"/>
        </w:rPr>
        <w:t>http://worknode02:8080</w:t>
      </w:r>
      <w:r>
        <w:t xml:space="preserve"> and login for the first time. T</w:t>
      </w:r>
      <w:ins w:id="854" w:author="Moynihan, Nick [2]" w:date="2017-10-10T11:46:00Z">
        <w:r w:rsidR="00480B57" w:rsidRPr="00520B78">
          <w:t xml:space="preserve">he </w:t>
        </w:r>
      </w:ins>
      <w:r>
        <w:t xml:space="preserve">initial </w:t>
      </w:r>
      <w:ins w:id="855" w:author="Moynihan, Nick [2]" w:date="2017-10-10T11:47:00Z">
        <w:r w:rsidR="00480B57" w:rsidRPr="001D2D87">
          <w:rPr>
            <w:rStyle w:val="CodingLanguage"/>
          </w:rPr>
          <w:t>admin</w:t>
        </w:r>
        <w:r w:rsidR="00480B57" w:rsidRPr="00BA69D3">
          <w:t xml:space="preserve"> </w:t>
        </w:r>
      </w:ins>
      <w:ins w:id="856" w:author="Moynihan, Nick [2]" w:date="2017-10-10T11:46:00Z">
        <w:r w:rsidR="00480B57" w:rsidRPr="00A56863">
          <w:t xml:space="preserve">password </w:t>
        </w:r>
      </w:ins>
      <w:r>
        <w:t xml:space="preserve">is available from the container running CloudBees, in the file </w:t>
      </w:r>
      <w:r w:rsidRPr="002005E6">
        <w:rPr>
          <w:rStyle w:val="CodingLanguage"/>
        </w:rPr>
        <w:t>/var/jenkins_home/secrets/initialAdminPassword</w:t>
      </w:r>
      <w:r w:rsidR="00D12CF3">
        <w:rPr>
          <w:rStyle w:val="CodingLanguage"/>
        </w:rPr>
        <w:t>.</w:t>
      </w:r>
      <w:r w:rsidR="00D12CF3">
        <w:t xml:space="preserve"> To retrieve the pass</w:t>
      </w:r>
      <w:r w:rsidR="00F04AE9">
        <w:t>word, determine the container ID</w:t>
      </w:r>
      <w:r w:rsidR="00D12CF3">
        <w:t xml:space="preserve"> using the </w:t>
      </w:r>
      <w:r w:rsidR="00D12CF3" w:rsidRPr="00D12CF3">
        <w:rPr>
          <w:rStyle w:val="CodingLanguage"/>
        </w:rPr>
        <w:t xml:space="preserve">docker </w:t>
      </w:r>
      <w:proofErr w:type="spellStart"/>
      <w:r w:rsidR="00D12CF3" w:rsidRPr="00D12CF3">
        <w:rPr>
          <w:rStyle w:val="CodingLanguage"/>
        </w:rPr>
        <w:t>ps</w:t>
      </w:r>
      <w:proofErr w:type="spellEnd"/>
      <w:r w:rsidR="00D12CF3">
        <w:t xml:space="preserve"> command and then execute a </w:t>
      </w:r>
      <w:r w:rsidR="00D12CF3" w:rsidRPr="001D2D87">
        <w:rPr>
          <w:rStyle w:val="CodingLanguage"/>
        </w:rPr>
        <w:t>bash</w:t>
      </w:r>
      <w:r w:rsidR="00D12CF3">
        <w:t xml:space="preserve"> command on that container to display the password.</w:t>
      </w:r>
    </w:p>
    <w:p w14:paraId="3D61B846" w14:textId="13F2F176" w:rsidR="00D12CF3" w:rsidRDefault="00D12CF3" w:rsidP="00D12CF3">
      <w:pPr>
        <w:pStyle w:val="BodyTextMetricLight10pt"/>
        <w:rPr>
          <w:rStyle w:val="CodingLanguage"/>
        </w:rPr>
      </w:pPr>
      <w:r>
        <w:rPr>
          <w:rStyle w:val="CodingLanguage"/>
        </w:rPr>
        <w:t xml:space="preserve"># </w:t>
      </w:r>
      <w:proofErr w:type="gramStart"/>
      <w:r>
        <w:rPr>
          <w:rStyle w:val="CodingLanguage"/>
        </w:rPr>
        <w:t>docker</w:t>
      </w:r>
      <w:proofErr w:type="gramEnd"/>
      <w:r>
        <w:rPr>
          <w:rStyle w:val="CodingLanguage"/>
        </w:rPr>
        <w:t xml:space="preserve"> </w:t>
      </w:r>
      <w:proofErr w:type="spellStart"/>
      <w:r>
        <w:rPr>
          <w:rStyle w:val="CodingLanguage"/>
        </w:rPr>
        <w:t>ps</w:t>
      </w:r>
      <w:proofErr w:type="spellEnd"/>
      <w:r>
        <w:rPr>
          <w:rStyle w:val="CodingLanguage"/>
        </w:rPr>
        <w:t xml:space="preserve"> | grep </w:t>
      </w:r>
      <w:proofErr w:type="spellStart"/>
      <w:r w:rsidRPr="00D12CF3">
        <w:rPr>
          <w:rStyle w:val="CodingLanguage"/>
        </w:rPr>
        <w:t>cloudbees</w:t>
      </w:r>
      <w:proofErr w:type="spellEnd"/>
      <w:r w:rsidRPr="00D12CF3">
        <w:rPr>
          <w:rStyle w:val="CodingLanguage"/>
        </w:rPr>
        <w:t>-jenkins-team</w:t>
      </w:r>
      <w:r>
        <w:br/>
      </w:r>
      <w:r w:rsidRPr="00D12CF3">
        <w:rPr>
          <w:rStyle w:val="CodingLanguage"/>
        </w:rPr>
        <w:t xml:space="preserve">CONTAINER ID    IMAGE </w:t>
      </w:r>
      <w:r>
        <w:rPr>
          <w:rStyle w:val="CodingLanguage"/>
        </w:rPr>
        <w:t>…</w:t>
      </w:r>
      <w:r>
        <w:br/>
      </w:r>
      <w:r w:rsidRPr="00D12CF3">
        <w:rPr>
          <w:rStyle w:val="CodingLanguage"/>
        </w:rPr>
        <w:t xml:space="preserve">354d8d65242e    </w:t>
      </w:r>
      <w:proofErr w:type="spellStart"/>
      <w:r w:rsidRPr="00D12CF3">
        <w:rPr>
          <w:rStyle w:val="CodingLanguage"/>
        </w:rPr>
        <w:t>cloudbees</w:t>
      </w:r>
      <w:proofErr w:type="spellEnd"/>
      <w:r w:rsidRPr="00D12CF3">
        <w:rPr>
          <w:rStyle w:val="CodingLanguage"/>
        </w:rPr>
        <w:t>/</w:t>
      </w:r>
      <w:proofErr w:type="spellStart"/>
      <w:r w:rsidRPr="00D12CF3">
        <w:rPr>
          <w:rStyle w:val="CodingLanguage"/>
        </w:rPr>
        <w:t>cloudbees</w:t>
      </w:r>
      <w:proofErr w:type="spellEnd"/>
      <w:r w:rsidRPr="00D12CF3">
        <w:rPr>
          <w:rStyle w:val="CodingLanguage"/>
        </w:rPr>
        <w:t>-jenkins-team</w:t>
      </w:r>
      <w:r>
        <w:rPr>
          <w:rStyle w:val="CodingLanguage"/>
        </w:rPr>
        <w:t xml:space="preserve"> …</w:t>
      </w:r>
    </w:p>
    <w:p w14:paraId="08E4BE96" w14:textId="55A99ED9" w:rsidR="002B3DA9" w:rsidRPr="00E25DE4" w:rsidRDefault="00D12CF3" w:rsidP="00874D1D">
      <w:pPr>
        <w:pStyle w:val="BodyTextMetricLight10pt"/>
        <w:rPr>
          <w:rStyle w:val="CodingLanguage"/>
        </w:rPr>
      </w:pPr>
      <w:r>
        <w:rPr>
          <w:rStyle w:val="CodingLanguage"/>
        </w:rPr>
        <w:t xml:space="preserve"># </w:t>
      </w:r>
      <w:proofErr w:type="gramStart"/>
      <w:ins w:id="857" w:author="Moynihan, Nick [2]" w:date="2017-10-10T12:14:00Z">
        <w:r w:rsidR="002B3DA9" w:rsidRPr="00E25DE4">
          <w:rPr>
            <w:rStyle w:val="CodingLanguage"/>
          </w:rPr>
          <w:t>d</w:t>
        </w:r>
      </w:ins>
      <w:ins w:id="858" w:author="Moynihan, Nick [2]" w:date="2017-10-10T12:13:00Z">
        <w:r w:rsidR="002B3DA9" w:rsidRPr="00E25DE4">
          <w:rPr>
            <w:rStyle w:val="CodingLanguage"/>
          </w:rPr>
          <w:t>ocker</w:t>
        </w:r>
        <w:proofErr w:type="gramEnd"/>
        <w:r w:rsidR="002B3DA9" w:rsidRPr="00E25DE4">
          <w:rPr>
            <w:rStyle w:val="CodingLanguage"/>
          </w:rPr>
          <w:t xml:space="preserve"> exec –it </w:t>
        </w:r>
        <w:r w:rsidR="002B3DA9" w:rsidRPr="00E25DE4">
          <w:rPr>
            <w:rStyle w:val="CodingLanguage"/>
            <w:rPrChange w:id="859" w:author="Saggar, Sunil" w:date="2017-10-13T02:11:00Z">
              <w:rPr>
                <w:sz w:val="18"/>
              </w:rPr>
            </w:rPrChange>
          </w:rPr>
          <w:t>354d8d65242e</w:t>
        </w:r>
      </w:ins>
      <w:ins w:id="860" w:author="Moynihan, Nick [2]" w:date="2017-10-10T12:14:00Z">
        <w:r w:rsidR="002B3DA9" w:rsidRPr="00E25DE4">
          <w:rPr>
            <w:rStyle w:val="CodingLanguage"/>
            <w:rPrChange w:id="861" w:author="Moynihan, Nick" w:date="2017-10-31T04:36:00Z">
              <w:rPr>
                <w:sz w:val="18"/>
              </w:rPr>
            </w:rPrChange>
          </w:rPr>
          <w:t xml:space="preserve"> </w:t>
        </w:r>
        <w:r w:rsidR="002B3DA9" w:rsidRPr="00E25DE4">
          <w:rPr>
            <w:rStyle w:val="CodingLanguage"/>
            <w:rPrChange w:id="862" w:author="Saggar, Sunil" w:date="2017-10-13T02:11:00Z">
              <w:rPr>
                <w:sz w:val="18"/>
              </w:rPr>
            </w:rPrChange>
          </w:rPr>
          <w:t>bash</w:t>
        </w:r>
      </w:ins>
      <w:ins w:id="863" w:author="Moynihan, Nick [2]" w:date="2017-10-10T12:16:00Z">
        <w:r w:rsidR="002B3DA9" w:rsidRPr="00E25DE4">
          <w:rPr>
            <w:rStyle w:val="CodingLanguage"/>
            <w:rPrChange w:id="864" w:author="Moynihan, Nick" w:date="2017-10-31T04:36:00Z">
              <w:rPr>
                <w:sz w:val="18"/>
              </w:rPr>
            </w:rPrChange>
          </w:rPr>
          <w:t xml:space="preserve">  </w:t>
        </w:r>
      </w:ins>
      <w:r w:rsidR="00874D1D" w:rsidRPr="00E25DE4">
        <w:rPr>
          <w:rStyle w:val="CodingLanguage"/>
        </w:rPr>
        <w:br/>
        <w:t xml:space="preserve">/ </w:t>
      </w:r>
      <w:ins w:id="865" w:author="Moynihan, Nick [2]" w:date="2017-10-10T12:14:00Z">
        <w:r w:rsidR="002B3DA9" w:rsidRPr="00E25DE4">
          <w:rPr>
            <w:rStyle w:val="CodingLanguage"/>
            <w:rPrChange w:id="866" w:author="Moynihan, Nick" w:date="2017-10-31T04:36:00Z">
              <w:rPr>
                <w:sz w:val="18"/>
              </w:rPr>
            </w:rPrChange>
          </w:rPr>
          <w:t>#</w:t>
        </w:r>
        <w:r w:rsidR="002B3DA9" w:rsidRPr="00E25DE4">
          <w:rPr>
            <w:rStyle w:val="CodingLanguage"/>
            <w:rPrChange w:id="867" w:author="Saggar, Sunil" w:date="2017-10-13T02:11:00Z">
              <w:rPr>
                <w:sz w:val="18"/>
              </w:rPr>
            </w:rPrChange>
          </w:rPr>
          <w:t xml:space="preserve"> cat </w:t>
        </w:r>
        <w:r w:rsidR="002B3DA9" w:rsidRPr="00E25DE4">
          <w:rPr>
            <w:rStyle w:val="CodingLanguage"/>
            <w:rPrChange w:id="868" w:author="Moynihan, Nick" w:date="2017-10-31T04:36:00Z">
              <w:rPr>
                <w:b/>
                <w:i/>
                <w:sz w:val="18"/>
              </w:rPr>
            </w:rPrChange>
          </w:rPr>
          <w:t>/var/Jenkins_home/secrets/initialAdminPassword</w:t>
        </w:r>
      </w:ins>
      <w:r w:rsidR="00874D1D" w:rsidRPr="00E25DE4">
        <w:rPr>
          <w:rStyle w:val="CodingLanguage"/>
        </w:rPr>
        <w:br/>
      </w:r>
      <w:ins w:id="869" w:author="Moynihan, Nick [2]" w:date="2017-10-10T12:14:00Z">
        <w:r w:rsidR="002B3DA9" w:rsidRPr="003B24EB">
          <w:rPr>
            <w:rStyle w:val="BoldEmpha"/>
          </w:rPr>
          <w:t>754ba6ca54904c43bc04ea5d0dc74298</w:t>
        </w:r>
      </w:ins>
    </w:p>
    <w:p w14:paraId="4470EE9D" w14:textId="642643C2" w:rsidR="006555B3" w:rsidRDefault="003B24EB" w:rsidP="003B24EB">
      <w:pPr>
        <w:pStyle w:val="BodyTextMetricLight10pt"/>
      </w:pPr>
      <w:r>
        <w:t xml:space="preserve">After you login as the </w:t>
      </w:r>
      <w:r w:rsidRPr="007E48EC">
        <w:rPr>
          <w:rStyle w:val="CodingLanguage"/>
        </w:rPr>
        <w:t>admin</w:t>
      </w:r>
      <w:r>
        <w:t xml:space="preserve"> user, you can either enter a valid license key or request a trial license, as shown in</w:t>
      </w:r>
      <w:r w:rsidRPr="003B24EB">
        <w:t xml:space="preserve"> </w:t>
      </w:r>
      <w:r w:rsidRPr="003B24EB">
        <w:fldChar w:fldCharType="begin"/>
      </w:r>
      <w:r w:rsidRPr="003B24EB">
        <w:instrText xml:space="preserve"> REF _Ref498620075 \h </w:instrText>
      </w:r>
      <w:r>
        <w:instrText xml:space="preserve"> \* MERGEFORMAT </w:instrText>
      </w:r>
      <w:r w:rsidRPr="003B24EB">
        <w:fldChar w:fldCharType="separate"/>
      </w:r>
      <w:r w:rsidR="00653064" w:rsidRPr="00653064">
        <w:t>Figure 33</w:t>
      </w:r>
      <w:r w:rsidRPr="003B24EB">
        <w:fldChar w:fldCharType="end"/>
      </w:r>
      <w:r w:rsidRPr="003B24EB">
        <w:t>.</w:t>
      </w:r>
    </w:p>
    <w:p w14:paraId="3FCADAEA" w14:textId="1F42ED93" w:rsidR="002B3DA9" w:rsidRDefault="00D31134" w:rsidP="00C67557">
      <w:pPr>
        <w:pStyle w:val="FigureAfterspace"/>
      </w:pPr>
      <w:ins w:id="870" w:author="Moynihan, Nick [2]" w:date="2017-10-10T12:03:00Z">
        <w:r>
          <w:rPr>
            <w:noProof/>
          </w:rPr>
          <w:drawing>
            <wp:inline distT="0" distB="0" distL="0" distR="0" wp14:anchorId="4023B0BE" wp14:editId="7F557998">
              <wp:extent cx="2289842" cy="1567180"/>
              <wp:effectExtent l="19050" t="19050" r="15240" b="13970"/>
              <wp:docPr id="52080482" name="Picture 52080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2" name="cloudbeelic.jpg"/>
                      <pic:cNvPicPr/>
                    </pic:nvPicPr>
                    <pic:blipFill rotWithShape="1">
                      <a:blip r:embed="rId81" cstate="print">
                        <a:extLst>
                          <a:ext uri="{28A0092B-C50C-407E-A947-70E740481C1C}">
                            <a14:useLocalDpi xmlns:a14="http://schemas.microsoft.com/office/drawing/2010/main" val="0"/>
                          </a:ext>
                        </a:extLst>
                      </a:blip>
                      <a:srcRect l="18464" t="13313" r="29113" b="5393"/>
                      <a:stretch/>
                    </pic:blipFill>
                    <pic:spPr bwMode="auto">
                      <a:xfrm>
                        <a:off x="0" y="0"/>
                        <a:ext cx="2395316" cy="1639367"/>
                      </a:xfrm>
                      <a:prstGeom prst="rect">
                        <a:avLst/>
                      </a:prstGeom>
                      <a:noFill/>
                      <a:ln w="12700">
                        <a:solidFill>
                          <a:schemeClr val="accent1"/>
                        </a:solidFill>
                      </a:ln>
                      <a:extLst>
                        <a:ext uri="{53640926-AAD7-44D8-BBD7-CCE9431645EC}">
                          <a14:shadowObscured xmlns:a14="http://schemas.microsoft.com/office/drawing/2010/main"/>
                        </a:ext>
                      </a:extLst>
                    </pic:spPr>
                  </pic:pic>
                </a:graphicData>
              </a:graphic>
            </wp:inline>
          </w:drawing>
        </w:r>
      </w:ins>
    </w:p>
    <w:p w14:paraId="264F083B" w14:textId="58E6B19B" w:rsidR="003B24EB" w:rsidRPr="003B24EB" w:rsidRDefault="00C67557" w:rsidP="003B24EB">
      <w:pPr>
        <w:pStyle w:val="MISCFigureCaptionHeader8pt"/>
        <w:rPr>
          <w:ins w:id="871" w:author="Moynihan, Nick [2]" w:date="2017-10-10T12:08:00Z"/>
        </w:rPr>
      </w:pPr>
      <w:bookmarkStart w:id="872" w:name="_Ref498620075"/>
      <w:r w:rsidRPr="001E439B">
        <w:rPr>
          <w:rStyle w:val="MISCFigureCaptionHeaderBold8pt"/>
        </w:rPr>
        <w:t xml:space="preserve">Figure </w:t>
      </w:r>
      <w:r w:rsidRPr="2F38FAA4">
        <w:fldChar w:fldCharType="begin"/>
      </w:r>
      <w:r w:rsidRPr="001E439B">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33</w:t>
      </w:r>
      <w:r w:rsidRPr="2F38FAA4">
        <w:fldChar w:fldCharType="end"/>
      </w:r>
      <w:bookmarkEnd w:id="872"/>
      <w:r w:rsidR="001E439B" w:rsidRPr="001E439B">
        <w:rPr>
          <w:rStyle w:val="MISCFigureCaptionHeaderBold8pt"/>
        </w:rPr>
        <w:t>.</w:t>
      </w:r>
      <w:r>
        <w:t xml:space="preserve"> License options</w:t>
      </w:r>
      <w:ins w:id="873" w:author="Moynihan, Nick [2]" w:date="2017-10-10T12:08:00Z">
        <w:r w:rsidR="003B24EB" w:rsidRPr="00D31134">
          <w:rPr>
            <w:sz w:val="18"/>
            <w:szCs w:val="18"/>
          </w:rPr>
          <w:t xml:space="preserve"> </w:t>
        </w:r>
      </w:ins>
    </w:p>
    <w:p w14:paraId="40FB7E4C" w14:textId="729AC3BB" w:rsidR="003B24EB" w:rsidRDefault="003B24EB" w:rsidP="003B24EB">
      <w:pPr>
        <w:pStyle w:val="BodyTextMetricLight10pt"/>
        <w:rPr>
          <w:ins w:id="874" w:author="Moynihan, Nick [2]" w:date="2017-10-10T12:01:00Z"/>
        </w:rPr>
      </w:pPr>
      <w:ins w:id="875" w:author="Moynihan, Nick [2]" w:date="2017-10-10T12:09:00Z">
        <w:r>
          <w:t>To obtain a license</w:t>
        </w:r>
      </w:ins>
      <w:r>
        <w:t>,</w:t>
      </w:r>
      <w:ins w:id="876" w:author="Moynihan, Nick [2]" w:date="2017-10-10T12:09:00Z">
        <w:r>
          <w:t xml:space="preserve"> you need to o</w:t>
        </w:r>
      </w:ins>
      <w:ins w:id="877" w:author="Moynihan, Nick [2]" w:date="2017-10-10T12:08:00Z">
        <w:r w:rsidRPr="00D31134">
          <w:t xml:space="preserve">pen a support </w:t>
        </w:r>
        <w:r>
          <w:t>ticket</w:t>
        </w:r>
      </w:ins>
      <w:r w:rsidR="00F04AE9">
        <w:t xml:space="preserve"> with CloudBees,</w:t>
      </w:r>
      <w:ins w:id="878" w:author="Moynihan, Nick [2]" w:date="2017-10-10T12:08:00Z">
        <w:r>
          <w:t xml:space="preserve"> </w:t>
        </w:r>
      </w:ins>
      <w:r w:rsidR="00F04AE9">
        <w:t xml:space="preserve">specifying </w:t>
      </w:r>
      <w:r>
        <w:t>you</w:t>
      </w:r>
      <w:r w:rsidR="00F04AE9">
        <w:t>r</w:t>
      </w:r>
      <w:ins w:id="879" w:author="Moynihan, Nick [2]" w:date="2017-10-10T12:08:00Z">
        <w:r>
          <w:t xml:space="preserve"> instance ID</w:t>
        </w:r>
      </w:ins>
      <w:r>
        <w:t xml:space="preserve"> which is displayed when you click either option in the dialog. For more information on license generation, see</w:t>
      </w:r>
      <w:ins w:id="880" w:author="Moynihan, Nick [2]" w:date="2017-10-10T12:11:00Z">
        <w:r>
          <w:t xml:space="preserve"> </w:t>
        </w:r>
      </w:ins>
      <w:r>
        <w:t xml:space="preserve">the documentation available at </w:t>
      </w:r>
      <w:hyperlink r:id="rId82" w:history="1">
        <w:r w:rsidRPr="003B24EB">
          <w:rPr>
            <w:rStyle w:val="Hyperlink"/>
          </w:rPr>
          <w:t>https://support.cloudbees.com/hc/en-us/articles/218233918-Jenkins-Enterprise-License-Activation</w:t>
        </w:r>
      </w:hyperlink>
      <w:r>
        <w:t>.</w:t>
      </w:r>
    </w:p>
    <w:p w14:paraId="643D1F05" w14:textId="06C671DE" w:rsidR="002B3DA9" w:rsidRDefault="003B24EB" w:rsidP="003B24EB">
      <w:pPr>
        <w:pStyle w:val="BodyTextMetricLight10pt"/>
        <w:rPr>
          <w:ins w:id="881" w:author="Moynihan, Nick [2]" w:date="2017-10-10T12:25:00Z"/>
        </w:rPr>
      </w:pPr>
      <w:r>
        <w:t>Once you enter a valid (or trial) license key</w:t>
      </w:r>
      <w:ins w:id="882" w:author="Moynihan, Nick [2]" w:date="2017-10-10T12:25:00Z">
        <w:r w:rsidR="00472584">
          <w:t xml:space="preserve">, </w:t>
        </w:r>
      </w:ins>
      <w:r>
        <w:t>you can proceed to</w:t>
      </w:r>
      <w:r w:rsidR="006555B3">
        <w:t xml:space="preserve"> </w:t>
      </w:r>
      <w:ins w:id="883" w:author="Moynihan, Nick [2]" w:date="2017-10-10T12:26:00Z">
        <w:r w:rsidR="00472584">
          <w:t>customize</w:t>
        </w:r>
      </w:ins>
      <w:ins w:id="884" w:author="Moynihan, Nick [2]" w:date="2017-10-10T12:25:00Z">
        <w:r w:rsidR="00472584">
          <w:t xml:space="preserve"> </w:t>
        </w:r>
      </w:ins>
      <w:ins w:id="885" w:author="Moynihan, Nick [2]" w:date="2017-10-10T12:26:00Z">
        <w:r w:rsidR="00472584">
          <w:t xml:space="preserve">Jenkins. </w:t>
        </w:r>
      </w:ins>
      <w:r w:rsidR="00B72450">
        <w:t>It is recommended that you</w:t>
      </w:r>
      <w:r w:rsidR="006555B3">
        <w:t xml:space="preserve"> i</w:t>
      </w:r>
      <w:ins w:id="886" w:author="Moynihan, Nick [2]" w:date="2017-10-10T12:26:00Z">
        <w:r w:rsidR="00472584">
          <w:t xml:space="preserve">nstall </w:t>
        </w:r>
      </w:ins>
      <w:r w:rsidR="006555B3">
        <w:t xml:space="preserve">the </w:t>
      </w:r>
      <w:ins w:id="887" w:author="Moynihan, Nick [2]" w:date="2017-10-10T12:26:00Z">
        <w:r w:rsidR="00472584">
          <w:t>suggest</w:t>
        </w:r>
      </w:ins>
      <w:r w:rsidR="006555B3">
        <w:t>ed</w:t>
      </w:r>
      <w:ins w:id="888" w:author="Moynihan, Nick [2]" w:date="2017-10-10T12:26:00Z">
        <w:r w:rsidR="00472584">
          <w:t xml:space="preserve"> plugins</w:t>
        </w:r>
      </w:ins>
      <w:r w:rsidR="007E48EC">
        <w:t>, as shown in</w:t>
      </w:r>
      <w:r w:rsidR="007E48EC" w:rsidRPr="007E48EC">
        <w:t xml:space="preserve"> </w:t>
      </w:r>
      <w:r w:rsidR="007E48EC" w:rsidRPr="007E48EC">
        <w:fldChar w:fldCharType="begin"/>
      </w:r>
      <w:r w:rsidR="007E48EC" w:rsidRPr="007E48EC">
        <w:instrText xml:space="preserve"> REF _Ref498623639 \h </w:instrText>
      </w:r>
      <w:r w:rsidR="007E48EC">
        <w:instrText xml:space="preserve"> \* MERGEFORMAT </w:instrText>
      </w:r>
      <w:r w:rsidR="007E48EC" w:rsidRPr="007E48EC">
        <w:fldChar w:fldCharType="separate"/>
      </w:r>
      <w:r w:rsidR="00653064" w:rsidRPr="00653064">
        <w:t>Figure 34</w:t>
      </w:r>
      <w:r w:rsidR="007E48EC" w:rsidRPr="007E48EC">
        <w:fldChar w:fldCharType="end"/>
      </w:r>
      <w:r w:rsidR="007E48EC" w:rsidRPr="007E48EC">
        <w:t>,</w:t>
      </w:r>
      <w:r w:rsidR="007E48EC">
        <w:t xml:space="preserve"> </w:t>
      </w:r>
      <w:ins w:id="889" w:author="Moynihan, Nick [2]" w:date="2017-10-10T12:26:00Z">
        <w:r w:rsidR="00472584">
          <w:t>unless you have a specific requirement for a particular plugin</w:t>
        </w:r>
      </w:ins>
      <w:ins w:id="890" w:author="Moynihan, Nick [2]" w:date="2017-10-10T12:31:00Z">
        <w:r w:rsidR="00472584">
          <w:t xml:space="preserve"> or plugins to be installed</w:t>
        </w:r>
      </w:ins>
      <w:ins w:id="891" w:author="Moynihan, Nick [2]" w:date="2017-10-10T12:26:00Z">
        <w:r w:rsidR="00472584">
          <w:t>.</w:t>
        </w:r>
      </w:ins>
    </w:p>
    <w:p w14:paraId="012D8173" w14:textId="6D363A9D" w:rsidR="00472584" w:rsidRDefault="00B72450" w:rsidP="00B72450">
      <w:pPr>
        <w:pStyle w:val="FigureAfterspace"/>
      </w:pPr>
      <w:r>
        <w:rPr>
          <w:noProof/>
        </w:rPr>
        <w:drawing>
          <wp:inline distT="0" distB="0" distL="0" distR="0" wp14:anchorId="54739291" wp14:editId="3D9ED116">
            <wp:extent cx="4475356" cy="2030095"/>
            <wp:effectExtent l="19050" t="19050" r="20955" b="27305"/>
            <wp:docPr id="52080490" name="Picture 52080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90" name="customizejenkins.png"/>
                    <pic:cNvPicPr/>
                  </pic:nvPicPr>
                  <pic:blipFill>
                    <a:blip r:embed="rId83">
                      <a:extLst>
                        <a:ext uri="{28A0092B-C50C-407E-A947-70E740481C1C}">
                          <a14:useLocalDpi xmlns:a14="http://schemas.microsoft.com/office/drawing/2010/main" val="0"/>
                        </a:ext>
                      </a:extLst>
                    </a:blip>
                    <a:stretch>
                      <a:fillRect/>
                    </a:stretch>
                  </pic:blipFill>
                  <pic:spPr>
                    <a:xfrm>
                      <a:off x="0" y="0"/>
                      <a:ext cx="4498894" cy="2040772"/>
                    </a:xfrm>
                    <a:prstGeom prst="rect">
                      <a:avLst/>
                    </a:prstGeom>
                    <a:ln w="12700">
                      <a:solidFill>
                        <a:schemeClr val="accent1"/>
                      </a:solidFill>
                    </a:ln>
                  </pic:spPr>
                </pic:pic>
              </a:graphicData>
            </a:graphic>
          </wp:inline>
        </w:drawing>
      </w:r>
    </w:p>
    <w:p w14:paraId="4165124E" w14:textId="5AC15AD2" w:rsidR="001E439B" w:rsidRDefault="001E439B" w:rsidP="001E439B">
      <w:pPr>
        <w:pStyle w:val="MISCFigureCaptionHeader8pt"/>
        <w:rPr>
          <w:sz w:val="18"/>
          <w:szCs w:val="18"/>
        </w:rPr>
      </w:pPr>
      <w:bookmarkStart w:id="892" w:name="_Ref498623639"/>
      <w:r w:rsidRPr="001E439B">
        <w:rPr>
          <w:rStyle w:val="MISCFigureCaptionHeaderBold8pt"/>
        </w:rPr>
        <w:t xml:space="preserve">Figure </w:t>
      </w:r>
      <w:r w:rsidRPr="2F38FAA4">
        <w:fldChar w:fldCharType="begin"/>
      </w:r>
      <w:r w:rsidRPr="001E439B">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34</w:t>
      </w:r>
      <w:r w:rsidRPr="2F38FAA4">
        <w:fldChar w:fldCharType="end"/>
      </w:r>
      <w:bookmarkEnd w:id="892"/>
      <w:r w:rsidRPr="001E439B">
        <w:rPr>
          <w:rStyle w:val="MISCFigureCaptionHeaderBold8pt"/>
        </w:rPr>
        <w:t>.</w:t>
      </w:r>
      <w:r>
        <w:t xml:space="preserve"> Customize Jenkins</w:t>
      </w:r>
    </w:p>
    <w:p w14:paraId="17DBDEC2" w14:textId="63BB793C" w:rsidR="002B3DA9" w:rsidRDefault="00282772" w:rsidP="00282772">
      <w:pPr>
        <w:pStyle w:val="BodyTextMetricLight10pt"/>
        <w:rPr>
          <w:noProof/>
        </w:rPr>
      </w:pPr>
      <w:r>
        <w:rPr>
          <w:noProof/>
        </w:rPr>
        <w:lastRenderedPageBreak/>
        <w:t>As the plugins are</w:t>
      </w:r>
      <w:ins w:id="893" w:author="Moynihan, Nick [2]" w:date="2017-10-10T12:32:00Z">
        <w:r w:rsidR="00550B04">
          <w:rPr>
            <w:noProof/>
          </w:rPr>
          <w:t xml:space="preserve"> in</w:t>
        </w:r>
      </w:ins>
      <w:ins w:id="894" w:author="Moynihan, Nick [2]" w:date="2017-10-10T12:33:00Z">
        <w:r w:rsidR="00550B04">
          <w:rPr>
            <w:noProof/>
          </w:rPr>
          <w:t>s</w:t>
        </w:r>
      </w:ins>
      <w:ins w:id="895" w:author="Moynihan, Nick [2]" w:date="2017-10-10T12:32:00Z">
        <w:r w:rsidR="00550B04">
          <w:rPr>
            <w:noProof/>
          </w:rPr>
          <w:t>talled</w:t>
        </w:r>
      </w:ins>
      <w:ins w:id="896" w:author="Moynihan, Nick [2]" w:date="2017-10-10T12:33:00Z">
        <w:r w:rsidR="00550B04">
          <w:rPr>
            <w:noProof/>
          </w:rPr>
          <w:t xml:space="preserve">, </w:t>
        </w:r>
      </w:ins>
      <w:r>
        <w:rPr>
          <w:noProof/>
        </w:rPr>
        <w:t>they will change to a green color in the user interface, as shown in</w:t>
      </w:r>
      <w:r w:rsidRPr="00282772">
        <w:t xml:space="preserve"> </w:t>
      </w:r>
      <w:r w:rsidRPr="00282772">
        <w:fldChar w:fldCharType="begin"/>
      </w:r>
      <w:r w:rsidRPr="00282772">
        <w:instrText xml:space="preserve"> REF _Ref498621529 \h </w:instrText>
      </w:r>
      <w:r>
        <w:instrText xml:space="preserve"> \* MERGEFORMAT </w:instrText>
      </w:r>
      <w:r w:rsidRPr="00282772">
        <w:fldChar w:fldCharType="separate"/>
      </w:r>
      <w:r w:rsidR="00653064" w:rsidRPr="00653064">
        <w:t>Figure 35</w:t>
      </w:r>
      <w:r w:rsidRPr="00282772">
        <w:fldChar w:fldCharType="end"/>
      </w:r>
      <w:r>
        <w:rPr>
          <w:noProof/>
        </w:rPr>
        <w:t>. The text box on the right hand side of the screen provides details of the plugins and any dependencies that need to be installed</w:t>
      </w:r>
      <w:ins w:id="897" w:author="Moynihan, Nick [2]" w:date="2017-10-10T12:34:00Z">
        <w:r w:rsidR="00550B04">
          <w:rPr>
            <w:noProof/>
          </w:rPr>
          <w:t>.</w:t>
        </w:r>
      </w:ins>
      <w:ins w:id="898" w:author="Moynihan, Nick [2]" w:date="2017-10-10T12:32:00Z">
        <w:r w:rsidR="00550B04">
          <w:rPr>
            <w:noProof/>
          </w:rPr>
          <w:t xml:space="preserve"> </w:t>
        </w:r>
      </w:ins>
    </w:p>
    <w:p w14:paraId="668CE20F" w14:textId="36BBC326" w:rsidR="00282772" w:rsidRDefault="00282772" w:rsidP="00282772">
      <w:pPr>
        <w:pStyle w:val="FigureAfterspace"/>
        <w:rPr>
          <w:noProof/>
        </w:rPr>
      </w:pPr>
      <w:r>
        <w:rPr>
          <w:noProof/>
        </w:rPr>
        <w:drawing>
          <wp:inline distT="0" distB="0" distL="0" distR="0" wp14:anchorId="5C3A4BDD" wp14:editId="3696442A">
            <wp:extent cx="5293112" cy="3751141"/>
            <wp:effectExtent l="19050" t="19050" r="22225" b="20955"/>
            <wp:docPr id="52080491" name="Picture 52080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91" name="plugins.png"/>
                    <pic:cNvPicPr/>
                  </pic:nvPicPr>
                  <pic:blipFill>
                    <a:blip r:embed="rId84">
                      <a:extLst>
                        <a:ext uri="{28A0092B-C50C-407E-A947-70E740481C1C}">
                          <a14:useLocalDpi xmlns:a14="http://schemas.microsoft.com/office/drawing/2010/main" val="0"/>
                        </a:ext>
                      </a:extLst>
                    </a:blip>
                    <a:stretch>
                      <a:fillRect/>
                    </a:stretch>
                  </pic:blipFill>
                  <pic:spPr>
                    <a:xfrm>
                      <a:off x="0" y="0"/>
                      <a:ext cx="5307141" cy="3761083"/>
                    </a:xfrm>
                    <a:prstGeom prst="rect">
                      <a:avLst/>
                    </a:prstGeom>
                    <a:ln w="12700">
                      <a:solidFill>
                        <a:schemeClr val="accent1"/>
                      </a:solidFill>
                    </a:ln>
                  </pic:spPr>
                </pic:pic>
              </a:graphicData>
            </a:graphic>
          </wp:inline>
        </w:drawing>
      </w:r>
    </w:p>
    <w:p w14:paraId="35D3C786" w14:textId="18C84A11" w:rsidR="00BE1102" w:rsidRDefault="00BE1102" w:rsidP="00BE1102">
      <w:pPr>
        <w:pStyle w:val="MISCFigureCaptionHeader8pt"/>
      </w:pPr>
      <w:bookmarkStart w:id="899" w:name="_Ref498621529"/>
      <w:r w:rsidRPr="00BE1102">
        <w:rPr>
          <w:rStyle w:val="MISCFigureCaptionHeaderBold8pt"/>
        </w:rPr>
        <w:t xml:space="preserve">Figure </w:t>
      </w:r>
      <w:r w:rsidRPr="2F38FAA4">
        <w:fldChar w:fldCharType="begin"/>
      </w:r>
      <w:r w:rsidRPr="00BE1102">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35</w:t>
      </w:r>
      <w:r w:rsidRPr="2F38FAA4">
        <w:fldChar w:fldCharType="end"/>
      </w:r>
      <w:bookmarkEnd w:id="899"/>
      <w:r w:rsidRPr="00BE1102">
        <w:rPr>
          <w:rStyle w:val="MISCFigureCaptionHeaderBold8pt"/>
        </w:rPr>
        <w:t>.</w:t>
      </w:r>
      <w:r>
        <w:t xml:space="preserve"> Installing plugins</w:t>
      </w:r>
    </w:p>
    <w:p w14:paraId="2A26D1CF" w14:textId="1F9155FA" w:rsidR="00282772" w:rsidRDefault="00282772" w:rsidP="00282772">
      <w:pPr>
        <w:pStyle w:val="BodyTextMetricLight10pt"/>
        <w:rPr>
          <w:ins w:id="900" w:author="Moynihan, Nick [2]" w:date="2017-10-10T12:30:00Z"/>
        </w:rPr>
      </w:pPr>
      <w:r>
        <w:t xml:space="preserve">It is recommended that you create a new administration account, using the dialog shown in </w:t>
      </w:r>
      <w:r w:rsidRPr="00282772">
        <w:fldChar w:fldCharType="begin"/>
      </w:r>
      <w:r w:rsidRPr="00282772">
        <w:instrText xml:space="preserve"> REF _Ref498621664 \h  \* MERGEFORMAT </w:instrText>
      </w:r>
      <w:r w:rsidRPr="00282772">
        <w:fldChar w:fldCharType="separate"/>
      </w:r>
      <w:r w:rsidR="00653064" w:rsidRPr="00653064">
        <w:t>Figure 36</w:t>
      </w:r>
      <w:r w:rsidRPr="00282772">
        <w:fldChar w:fldCharType="end"/>
      </w:r>
      <w:r w:rsidRPr="00282772">
        <w:t>.</w:t>
      </w:r>
    </w:p>
    <w:p w14:paraId="7E128C20" w14:textId="710ACF54" w:rsidR="00550B04" w:rsidRDefault="00550B04" w:rsidP="00562CFB">
      <w:pPr>
        <w:pStyle w:val="FigureAfterspace"/>
        <w:rPr>
          <w:noProof/>
          <w:sz w:val="18"/>
        </w:rPr>
      </w:pPr>
      <w:ins w:id="901" w:author="Moynihan, Nick [2]" w:date="2017-10-10T12:36:00Z">
        <w:r>
          <w:rPr>
            <w:noProof/>
          </w:rPr>
          <w:drawing>
            <wp:inline distT="0" distB="0" distL="0" distR="0" wp14:anchorId="5441BB42" wp14:editId="21125962">
              <wp:extent cx="3813717" cy="1724563"/>
              <wp:effectExtent l="19050" t="19050" r="15875" b="28575"/>
              <wp:docPr id="52080489" name="Picture 5208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83841" cy="1756273"/>
                      </a:xfrm>
                      <a:prstGeom prst="rect">
                        <a:avLst/>
                      </a:prstGeom>
                      <a:ln w="12700">
                        <a:solidFill>
                          <a:schemeClr val="accent1"/>
                        </a:solidFill>
                      </a:ln>
                    </pic:spPr>
                  </pic:pic>
                </a:graphicData>
              </a:graphic>
            </wp:inline>
          </w:drawing>
        </w:r>
        <w:r>
          <w:rPr>
            <w:noProof/>
            <w:sz w:val="18"/>
          </w:rPr>
          <w:t xml:space="preserve"> </w:t>
        </w:r>
      </w:ins>
    </w:p>
    <w:p w14:paraId="280FD0FE" w14:textId="2892F6D9" w:rsidR="00562CFB" w:rsidRDefault="00562CFB" w:rsidP="00282772">
      <w:pPr>
        <w:pStyle w:val="MISCFigureCaptionHeader8pt"/>
      </w:pPr>
      <w:bookmarkStart w:id="902" w:name="_Ref498621664"/>
      <w:r w:rsidRPr="00282772">
        <w:rPr>
          <w:rStyle w:val="MISCFigureCaptionHeaderBold8pt"/>
        </w:rPr>
        <w:t xml:space="preserve">Figure </w:t>
      </w:r>
      <w:r w:rsidRPr="2F38FAA4">
        <w:fldChar w:fldCharType="begin"/>
      </w:r>
      <w:r w:rsidRPr="00282772">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36</w:t>
      </w:r>
      <w:r w:rsidRPr="2F38FAA4">
        <w:fldChar w:fldCharType="end"/>
      </w:r>
      <w:bookmarkEnd w:id="902"/>
      <w:r w:rsidRPr="00282772">
        <w:rPr>
          <w:rStyle w:val="MISCFigureCaptionHeaderBold8pt"/>
        </w:rPr>
        <w:t>.</w:t>
      </w:r>
      <w:r>
        <w:t xml:space="preserve"> Create Admin user</w:t>
      </w:r>
    </w:p>
    <w:p w14:paraId="08FE1927" w14:textId="16F56CC1" w:rsidR="001D2D87" w:rsidRDefault="001D2D87" w:rsidP="001D2D87">
      <w:pPr>
        <w:pStyle w:val="BodyTextMetricLight10pt"/>
        <w:rPr>
          <w:noProof/>
        </w:rPr>
      </w:pPr>
      <w:r>
        <w:rPr>
          <w:noProof/>
        </w:rPr>
        <w:t xml:space="preserve">When the installation and configuration of </w:t>
      </w:r>
      <w:ins w:id="903" w:author="Moynihan, Nick [2]" w:date="2017-10-10T12:39:00Z">
        <w:r>
          <w:t>CloudBees Jenkins Team</w:t>
        </w:r>
      </w:ins>
      <w:r>
        <w:t xml:space="preserve"> Edition is complete, the Welcome to Jenkins screen will appear, as show in </w:t>
      </w:r>
      <w:r w:rsidRPr="001D2D87">
        <w:fldChar w:fldCharType="begin"/>
      </w:r>
      <w:r w:rsidRPr="001D2D87">
        <w:instrText xml:space="preserve"> REF _Ref498623994 \h </w:instrText>
      </w:r>
      <w:r>
        <w:instrText xml:space="preserve"> \* MERGEFORMAT </w:instrText>
      </w:r>
      <w:r w:rsidRPr="001D2D87">
        <w:fldChar w:fldCharType="separate"/>
      </w:r>
      <w:r w:rsidR="00653064" w:rsidRPr="00653064">
        <w:t>Figure 37</w:t>
      </w:r>
      <w:r w:rsidRPr="001D2D87">
        <w:fldChar w:fldCharType="end"/>
      </w:r>
      <w:r w:rsidRPr="001D2D87">
        <w:t>.</w:t>
      </w:r>
    </w:p>
    <w:p w14:paraId="57FBC6E9" w14:textId="77777777" w:rsidR="00562CFB" w:rsidRDefault="00562CFB" w:rsidP="006B25EC">
      <w:pPr>
        <w:pStyle w:val="MISCFigureCaptionHeader8pt"/>
        <w:rPr>
          <w:ins w:id="904" w:author="Moynihan, Nick [2]" w:date="2017-10-10T12:36:00Z"/>
          <w:noProof/>
          <w:sz w:val="18"/>
          <w:szCs w:val="18"/>
        </w:rPr>
      </w:pPr>
    </w:p>
    <w:p w14:paraId="0B0FCD24" w14:textId="42C65DB9" w:rsidR="00550B04" w:rsidRDefault="00FA323F" w:rsidP="001D2D87">
      <w:pPr>
        <w:pStyle w:val="FigureAfterspace"/>
        <w:rPr>
          <w:noProof/>
        </w:rPr>
      </w:pPr>
      <w:ins w:id="905" w:author="Moynihan, Nick [2]" w:date="2017-10-10T12:30:00Z">
        <w:r>
          <w:rPr>
            <w:noProof/>
          </w:rPr>
          <w:drawing>
            <wp:inline distT="0" distB="0" distL="0" distR="0" wp14:anchorId="7BEED4A6" wp14:editId="7EEB974A">
              <wp:extent cx="5264123" cy="1999785"/>
              <wp:effectExtent l="19050" t="19050" r="13335" b="19685"/>
              <wp:docPr id="52080486" name="Picture 52080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6" name="cloudbees_ui.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04583" cy="2015155"/>
                      </a:xfrm>
                      <a:prstGeom prst="rect">
                        <a:avLst/>
                      </a:prstGeom>
                      <a:ln w="12700">
                        <a:solidFill>
                          <a:schemeClr val="accent1"/>
                        </a:solidFill>
                      </a:ln>
                    </pic:spPr>
                  </pic:pic>
                </a:graphicData>
              </a:graphic>
            </wp:inline>
          </w:drawing>
        </w:r>
      </w:ins>
    </w:p>
    <w:p w14:paraId="2F17E559" w14:textId="7DAEEB87" w:rsidR="001D2D87" w:rsidRDefault="001D2D87" w:rsidP="001D2D87">
      <w:pPr>
        <w:pStyle w:val="MISCFigureCaptionHeader8pt"/>
        <w:rPr>
          <w:noProof/>
        </w:rPr>
      </w:pPr>
      <w:bookmarkStart w:id="906" w:name="_Ref498623994"/>
      <w:r w:rsidRPr="001D2D87">
        <w:rPr>
          <w:rStyle w:val="MISCFigureCaptionHeaderBold8pt"/>
        </w:rPr>
        <w:t xml:space="preserve">Figure </w:t>
      </w:r>
      <w:r w:rsidRPr="2F38FAA4">
        <w:fldChar w:fldCharType="begin"/>
      </w:r>
      <w:r w:rsidRPr="001D2D87">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37</w:t>
      </w:r>
      <w:r w:rsidRPr="2F38FAA4">
        <w:fldChar w:fldCharType="end"/>
      </w:r>
      <w:bookmarkEnd w:id="906"/>
      <w:r w:rsidRPr="001D2D87">
        <w:rPr>
          <w:rStyle w:val="MISCFigureCaptionHeaderBold8pt"/>
        </w:rPr>
        <w:t>.</w:t>
      </w:r>
      <w:r>
        <w:t xml:space="preserve"> Welcome to Jenkins</w:t>
      </w:r>
    </w:p>
    <w:p w14:paraId="0D6BBA6D" w14:textId="6E1ABE6B" w:rsidR="006B25EC" w:rsidRDefault="001D5E1B" w:rsidP="007672F7">
      <w:pPr>
        <w:pStyle w:val="BodyTextMetricLight10pt"/>
        <w:rPr>
          <w:ins w:id="907" w:author="Moynihan, Nick [2]" w:date="2017-10-10T12:19:00Z"/>
        </w:rPr>
      </w:pPr>
      <w:r>
        <w:t>Instance administration for</w:t>
      </w:r>
      <w:ins w:id="908" w:author="Moynihan, Nick [2]" w:date="2017-10-10T12:20:00Z">
        <w:r w:rsidR="002B3DA9">
          <w:t xml:space="preserve"> CloudBees Jenkins </w:t>
        </w:r>
      </w:ins>
      <w:ins w:id="909" w:author="Moynihan, Nick [2]" w:date="2017-10-10T12:18:00Z">
        <w:r w:rsidR="002B3DA9" w:rsidRPr="002B3DA9">
          <w:t>T</w:t>
        </w:r>
      </w:ins>
      <w:ins w:id="910" w:author="Moynihan, Nick [2]" w:date="2017-10-10T12:20:00Z">
        <w:r w:rsidR="002B3DA9">
          <w:t xml:space="preserve">eam Edition </w:t>
        </w:r>
      </w:ins>
      <w:r>
        <w:t xml:space="preserve">is documented at </w:t>
      </w:r>
      <w:ins w:id="911" w:author="Moynihan, Nick [2]" w:date="2017-10-10T12:18:00Z">
        <w:r w:rsidR="002B3DA9" w:rsidRPr="2F38FAA4">
          <w:fldChar w:fldCharType="begin"/>
        </w:r>
        <w:r w:rsidR="002B3DA9">
          <w:instrText xml:space="preserve"> HYPERLINK "</w:instrText>
        </w:r>
        <w:r w:rsidR="002B3DA9" w:rsidRPr="002B3DA9">
          <w:instrText>https://go.cloudbees.com/docs/cloudbees-documentation/admin-instance/</w:instrText>
        </w:r>
        <w:r w:rsidR="002B3DA9">
          <w:instrText xml:space="preserve">" </w:instrText>
        </w:r>
      </w:ins>
      <w:ins w:id="912" w:author="Moynihan, Nick [2]" w:date="2017-10-10T12:18:00Z">
        <w:r w:rsidR="002B3DA9" w:rsidRPr="2F38FAA4">
          <w:fldChar w:fldCharType="separate"/>
        </w:r>
        <w:r w:rsidR="002B3DA9" w:rsidRPr="000C3DA2">
          <w:rPr>
            <w:rStyle w:val="Hyperlink"/>
            <w:sz w:val="18"/>
          </w:rPr>
          <w:t>https://go.cloudbees.com/docs/cloudbees-documentation/admin-instance/</w:t>
        </w:r>
        <w:r w:rsidR="002B3DA9" w:rsidRPr="2F38FAA4">
          <w:fldChar w:fldCharType="end"/>
        </w:r>
      </w:ins>
      <w:r>
        <w:t xml:space="preserve">, covering </w:t>
      </w:r>
      <w:ins w:id="913" w:author="Moynihan, Nick [2]" w:date="2017-10-10T12:19:00Z">
        <w:r w:rsidR="002B3DA9" w:rsidRPr="002B3DA9">
          <w:t xml:space="preserve">management of upgrades/plugins, </w:t>
        </w:r>
      </w:ins>
      <w:r>
        <w:t>securing an instance and co</w:t>
      </w:r>
      <w:ins w:id="914" w:author="Moynihan, Nick [2]" w:date="2017-10-10T12:19:00Z">
        <w:r w:rsidR="002B3DA9" w:rsidRPr="002B3DA9">
          <w:t>mmon configuration option</w:t>
        </w:r>
      </w:ins>
      <w:r>
        <w:t>s.</w:t>
      </w:r>
    </w:p>
    <w:p w14:paraId="41C1FB8A" w14:textId="7285D9B9" w:rsidR="00FA323F" w:rsidRDefault="001D5E1B" w:rsidP="007672F7">
      <w:pPr>
        <w:pStyle w:val="BodyTextMetricLight10pt"/>
      </w:pPr>
      <w:r>
        <w:rPr>
          <w:sz w:val="18"/>
        </w:rPr>
        <w:t>Documentation for administering</w:t>
      </w:r>
      <w:ins w:id="915" w:author="Moynihan, Nick [2]" w:date="2017-10-10T12:19:00Z">
        <w:r w:rsidR="002B3DA9" w:rsidRPr="002B3DA9">
          <w:rPr>
            <w:sz w:val="18"/>
          </w:rPr>
          <w:t xml:space="preserve"> CloudBees Jenkins Enterprise docs </w:t>
        </w:r>
      </w:ins>
      <w:r>
        <w:rPr>
          <w:sz w:val="18"/>
        </w:rPr>
        <w:t xml:space="preserve">is available at </w:t>
      </w:r>
      <w:hyperlink r:id="rId87" w:history="1">
        <w:r w:rsidR="006555B3">
          <w:rPr>
            <w:rStyle w:val="Hyperlink"/>
          </w:rPr>
          <w:t>https://go.cloudbees.com/docs/cloudbees-documentation/admin-cje/</w:t>
        </w:r>
      </w:hyperlink>
      <w:r>
        <w:rPr>
          <w:rStyle w:val="Hyperlink"/>
        </w:rPr>
        <w:t>.</w:t>
      </w:r>
    </w:p>
    <w:p w14:paraId="0DCE4F59" w14:textId="77777777" w:rsidR="002B3DA9" w:rsidRPr="006B25EC" w:rsidDel="1164110D" w:rsidRDefault="002B3DA9" w:rsidP="006B25EC">
      <w:pPr>
        <w:pStyle w:val="MISCFigureCaptionHeader8pt"/>
        <w:rPr>
          <w:ins w:id="916" w:author="Moynihan, Nick [2]" w:date="2017-10-10T11:56:00Z"/>
          <w:del w:id="917" w:author="Saggar, Sunil" w:date="2017-10-13T01:12:00Z"/>
          <w:sz w:val="18"/>
          <w:szCs w:val="18"/>
          <w:rPrChange w:id="918" w:author="Moynihan, Nick [2]" w:date="2017-10-10T12:00:00Z">
            <w:rPr>
              <w:ins w:id="919" w:author="Moynihan, Nick [2]" w:date="2017-10-10T11:56:00Z"/>
              <w:del w:id="920" w:author="Saggar, Sunil" w:date="2017-10-13T01:12:00Z"/>
            </w:rPr>
          </w:rPrChange>
        </w:rPr>
      </w:pPr>
    </w:p>
    <w:p w14:paraId="56FBCB80" w14:textId="04DA4E79" w:rsidR="007672F7" w:rsidRPr="00452EC5" w:rsidRDefault="4D5DA8A1">
      <w:pPr>
        <w:pStyle w:val="Heading1"/>
        <w:pPrChange w:id="921" w:author="Moynihan, Nick" w:date="2017-10-31T04:33:00Z">
          <w:pPr/>
        </w:pPrChange>
      </w:pPr>
      <w:bookmarkStart w:id="922" w:name="_Toc500883938"/>
      <w:ins w:id="923" w:author="Saggar, Sunil" w:date="2017-10-13T01:13:00Z">
        <w:r>
          <w:t xml:space="preserve">Appendix </w:t>
        </w:r>
      </w:ins>
      <w:r w:rsidR="00C454F0">
        <w:t>C</w:t>
      </w:r>
      <w:ins w:id="924" w:author="Saggar, Sunil" w:date="2017-10-13T01:13:00Z">
        <w:r w:rsidRPr="6C1B8485">
          <w:t xml:space="preserve">: </w:t>
        </w:r>
      </w:ins>
      <w:ins w:id="925" w:author="Saggar, Sunil" w:date="2017-10-13T02:18:00Z">
        <w:r w:rsidR="007672F7" w:rsidRPr="00452EC5">
          <w:t>ELK Stack D</w:t>
        </w:r>
      </w:ins>
      <w:ins w:id="926" w:author="Saggar, Sunil" w:date="2017-10-13T02:19:00Z">
        <w:r w:rsidR="007672F7" w:rsidRPr="00C5048D">
          <w:t>e</w:t>
        </w:r>
      </w:ins>
      <w:ins w:id="927" w:author="Saggar, Sunil" w:date="2017-10-13T02:18:00Z">
        <w:r w:rsidR="007672F7" w:rsidRPr="003B5183">
          <w:t>ployment workflow</w:t>
        </w:r>
      </w:ins>
      <w:bookmarkEnd w:id="922"/>
    </w:p>
    <w:p w14:paraId="7F5A2F77" w14:textId="6AD079C6" w:rsidR="7392F72E" w:rsidRDefault="7392F72E">
      <w:pPr>
        <w:pStyle w:val="Heading1"/>
        <w:rPr>
          <w:bCs/>
          <w:sz w:val="24"/>
          <w:szCs w:val="20"/>
          <w:rPrChange w:id="928" w:author="Moynihan, Nick" w:date="2017-10-31T04:33:00Z">
            <w:rPr/>
          </w:rPrChange>
        </w:rPr>
        <w:pPrChange w:id="929" w:author="Moynihan, Nick" w:date="2017-10-31T04:33:00Z">
          <w:pPr/>
        </w:pPrChange>
      </w:pPr>
    </w:p>
    <w:p w14:paraId="4964C93C" w14:textId="6512D65C" w:rsidR="7392F72E" w:rsidRDefault="7392F72E">
      <w:pPr>
        <w:pStyle w:val="FigureAfterspace"/>
        <w:pPrChange w:id="930" w:author="Saggar, Sunil" w:date="2017-10-13T02:18:00Z">
          <w:pPr/>
        </w:pPrChange>
      </w:pPr>
      <w:ins w:id="931" w:author="Saggar, Sunil" w:date="2017-10-13T02:18:00Z">
        <w:r>
          <w:rPr>
            <w:noProof/>
          </w:rPr>
          <w:drawing>
            <wp:inline distT="0" distB="0" distL="0" distR="0" wp14:anchorId="34ED4E10" wp14:editId="0B86CE99">
              <wp:extent cx="4572000" cy="2352675"/>
              <wp:effectExtent l="19050" t="19050" r="19050" b="28575"/>
              <wp:docPr id="12897892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4572000" cy="2352675"/>
                      </a:xfrm>
                      <a:prstGeom prst="rect">
                        <a:avLst/>
                      </a:prstGeom>
                      <a:ln w="12700">
                        <a:solidFill>
                          <a:schemeClr val="accent1"/>
                        </a:solidFill>
                      </a:ln>
                    </pic:spPr>
                  </pic:pic>
                </a:graphicData>
              </a:graphic>
            </wp:inline>
          </w:drawing>
        </w:r>
      </w:ins>
    </w:p>
    <w:p w14:paraId="4DB077BB" w14:textId="71A10BF9" w:rsidR="007672F7" w:rsidRDefault="007672F7" w:rsidP="007672F7">
      <w:pPr>
        <w:pStyle w:val="MISCFigureCaptionHeader8pt"/>
        <w:rPr>
          <w:ins w:id="932" w:author="Saggar, Sunil" w:date="2017-10-13T02:18:00Z"/>
        </w:rPr>
      </w:pPr>
      <w:r w:rsidRPr="007672F7">
        <w:rPr>
          <w:rStyle w:val="MISCFigureCaptionHeaderBold8pt"/>
        </w:rPr>
        <w:t xml:space="preserve">Figure </w:t>
      </w:r>
      <w:r w:rsidRPr="2F38FAA4">
        <w:fldChar w:fldCharType="begin"/>
      </w:r>
      <w:r w:rsidRPr="007672F7">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38</w:t>
      </w:r>
      <w:r w:rsidRPr="2F38FAA4">
        <w:fldChar w:fldCharType="end"/>
      </w:r>
      <w:r w:rsidRPr="007672F7">
        <w:rPr>
          <w:rStyle w:val="MISCFigureCaptionHeaderBold8pt"/>
        </w:rPr>
        <w:t>.</w:t>
      </w:r>
      <w:r>
        <w:t xml:space="preserve"> ELK Deployment</w:t>
      </w:r>
    </w:p>
    <w:p w14:paraId="7DF5ABEF" w14:textId="62E94C48" w:rsidR="00480B57" w:rsidDel="153DA3B2" w:rsidRDefault="00480B57">
      <w:pPr>
        <w:rPr>
          <w:del w:id="933" w:author="Saggar, Sunil" w:date="2017-10-13T02:21:00Z"/>
          <w:rFonts w:eastAsia="MetricHPE Light" w:cs="MetricHPE Light"/>
          <w:szCs w:val="18"/>
          <w:rPrChange w:id="934" w:author="Saggar, Sunil" w:date="2017-10-13T01:51:00Z">
            <w:rPr>
              <w:del w:id="935" w:author="Saggar, Sunil" w:date="2017-10-13T02:21:00Z"/>
            </w:rPr>
          </w:rPrChange>
        </w:rPr>
        <w:pPrChange w:id="936" w:author="Saggar, Sunil" w:date="2017-10-13T02:11:00Z">
          <w:pPr>
            <w:pStyle w:val="Heading1"/>
          </w:pPr>
        </w:pPrChange>
      </w:pPr>
    </w:p>
    <w:p w14:paraId="54945903" w14:textId="77777777" w:rsidR="007672F7" w:rsidRDefault="007672F7" w:rsidP="007672F7">
      <w:pPr>
        <w:pStyle w:val="Heading2"/>
      </w:pPr>
      <w:bookmarkStart w:id="937" w:name="_Toc500883939"/>
      <w:r>
        <w:lastRenderedPageBreak/>
        <w:t>Kibana configuration</w:t>
      </w:r>
      <w:bookmarkEnd w:id="937"/>
      <w:ins w:id="938" w:author="Saggar, Sunil" w:date="2017-10-13T01:51:00Z">
        <w:r w:rsidR="44DECEED" w:rsidRPr="49F9D633">
          <w:t xml:space="preserve"> </w:t>
        </w:r>
      </w:ins>
    </w:p>
    <w:p w14:paraId="3ACBEC12" w14:textId="515C1DE4" w:rsidR="07D129C7" w:rsidDel="321830A0" w:rsidRDefault="44DECEED" w:rsidP="007672F7">
      <w:pPr>
        <w:pStyle w:val="BodyTextMetricLight10pt"/>
      </w:pPr>
      <w:ins w:id="939" w:author="Saggar, Sunil" w:date="2017-10-13T01:51:00Z">
        <w:r>
          <w:t>Kibana is used for data visualization. Kibana querie</w:t>
        </w:r>
      </w:ins>
      <w:ins w:id="940" w:author="Saggar, Sunil" w:date="2017-10-13T01:52:00Z">
        <w:r w:rsidR="0557B5AB">
          <w:t xml:space="preserve">s </w:t>
        </w:r>
      </w:ins>
      <w:r w:rsidR="009A7B2E">
        <w:t>E</w:t>
      </w:r>
      <w:ins w:id="941" w:author="Saggar, Sunil" w:date="2017-10-13T01:52:00Z">
        <w:r w:rsidR="0557B5AB">
          <w:t>lasticsearch periodically and helps a user create moni</w:t>
        </w:r>
      </w:ins>
      <w:r w:rsidR="009A7B2E">
        <w:t>t</w:t>
      </w:r>
      <w:ins w:id="942" w:author="Saggar, Sunil" w:date="2017-10-13T01:52:00Z">
        <w:r w:rsidR="0557B5AB">
          <w:t xml:space="preserve">oring dashboard. The </w:t>
        </w:r>
      </w:ins>
      <w:r w:rsidR="007E6538">
        <w:t>following figures</w:t>
      </w:r>
      <w:ins w:id="943" w:author="Saggar, Sunil" w:date="2017-10-13T01:52:00Z">
        <w:r w:rsidR="1F5D58C7">
          <w:t xml:space="preserve"> sho</w:t>
        </w:r>
      </w:ins>
      <w:r w:rsidR="009A7B2E">
        <w:t>w</w:t>
      </w:r>
      <w:ins w:id="944" w:author="Saggar, Sunil" w:date="2017-10-13T01:52:00Z">
        <w:r w:rsidR="1F5D58C7">
          <w:t xml:space="preserve"> how to </w:t>
        </w:r>
      </w:ins>
      <w:ins w:id="945" w:author="Saggar, Sunil" w:date="2017-10-13T02:29:00Z">
        <w:r w:rsidR="7B6C66F7">
          <w:t>setup</w:t>
        </w:r>
      </w:ins>
      <w:ins w:id="946" w:author="Saggar, Sunil" w:date="2017-10-13T01:52:00Z">
        <w:r w:rsidR="1F5D58C7">
          <w:t xml:space="preserve"> the index and discover data. </w:t>
        </w:r>
      </w:ins>
      <w:ins w:id="947" w:author="Saggar, Sunil" w:date="2017-10-13T01:54:00Z">
        <w:r w:rsidR="7B3604FE">
          <w:t xml:space="preserve">Please note that </w:t>
        </w:r>
      </w:ins>
      <w:r w:rsidR="007E6538">
        <w:t xml:space="preserve">the </w:t>
      </w:r>
      <w:ins w:id="948" w:author="Saggar, Sunil" w:date="2017-10-13T01:54:00Z">
        <w:r w:rsidR="7B3604FE">
          <w:t>default</w:t>
        </w:r>
        <w:r w:rsidR="6EA88DD5">
          <w:t xml:space="preserve"> port </w:t>
        </w:r>
      </w:ins>
      <w:r w:rsidR="007E6538">
        <w:t>for</w:t>
      </w:r>
      <w:ins w:id="949" w:author="Saggar, Sunil" w:date="2017-10-13T01:54:00Z">
        <w:r w:rsidR="6EA88DD5">
          <w:t xml:space="preserve"> Kibana</w:t>
        </w:r>
      </w:ins>
      <w:r w:rsidR="007E6538">
        <w:t>,</w:t>
      </w:r>
      <w:ins w:id="950" w:author="Saggar, Sunil" w:date="2017-10-13T01:54:00Z">
        <w:r w:rsidR="6EA88DD5">
          <w:t xml:space="preserve"> </w:t>
        </w:r>
        <w:r w:rsidR="6EA88DD5" w:rsidRPr="007E6538">
          <w:rPr>
            <w:rStyle w:val="CodingLanguage"/>
          </w:rPr>
          <w:t>5601</w:t>
        </w:r>
      </w:ins>
      <w:r w:rsidR="007E6538">
        <w:t>,</w:t>
      </w:r>
      <w:ins w:id="951" w:author="Saggar, Sunil" w:date="2017-10-13T01:54:00Z">
        <w:r w:rsidR="6EA88DD5">
          <w:t xml:space="preserve"> is mapped to port </w:t>
        </w:r>
        <w:r w:rsidR="6EA88DD5" w:rsidRPr="007E6538">
          <w:rPr>
            <w:rStyle w:val="CodingLanguage"/>
          </w:rPr>
          <w:t>80</w:t>
        </w:r>
        <w:r w:rsidR="6EA88DD5">
          <w:t xml:space="preserve"> on </w:t>
        </w:r>
      </w:ins>
      <w:r w:rsidR="007E6538">
        <w:t>the ELK</w:t>
      </w:r>
      <w:ins w:id="952" w:author="Saggar, Sunil" w:date="2017-10-13T01:54:00Z">
        <w:r w:rsidR="6EA88DD5">
          <w:t xml:space="preserve"> node. </w:t>
        </w:r>
      </w:ins>
      <w:r w:rsidR="007E6538">
        <w:t>As a result</w:t>
      </w:r>
      <w:ins w:id="953" w:author="Saggar, Sunil" w:date="2017-10-13T01:54:00Z">
        <w:r w:rsidR="6EA88DD5">
          <w:t xml:space="preserve">, </w:t>
        </w:r>
      </w:ins>
      <w:r w:rsidR="007E6538">
        <w:t>you</w:t>
      </w:r>
      <w:ins w:id="954" w:author="Saggar, Sunil" w:date="2017-10-13T01:54:00Z">
        <w:r w:rsidR="6EA88DD5">
          <w:t xml:space="preserve"> can access the </w:t>
        </w:r>
      </w:ins>
      <w:r w:rsidR="009A7B2E">
        <w:t>K</w:t>
      </w:r>
      <w:ins w:id="955" w:author="Saggar, Sunil" w:date="2017-10-13T01:54:00Z">
        <w:r w:rsidR="6EA88DD5">
          <w:t xml:space="preserve">ibana dashboards </w:t>
        </w:r>
      </w:ins>
      <w:ins w:id="956" w:author="Saggar, Sunil" w:date="2017-10-13T01:55:00Z">
        <w:r w:rsidR="44AA5EB7">
          <w:t xml:space="preserve">by accessing </w:t>
        </w:r>
      </w:ins>
      <w:r w:rsidR="007E6538">
        <w:t xml:space="preserve">the </w:t>
      </w:r>
      <w:ins w:id="957" w:author="Saggar, Sunil" w:date="2017-10-13T01:55:00Z">
        <w:r w:rsidR="007E6538">
          <w:t>VM</w:t>
        </w:r>
      </w:ins>
      <w:r w:rsidR="007E6538">
        <w:t xml:space="preserve"> for the ELK</w:t>
      </w:r>
      <w:ins w:id="958" w:author="Saggar, Sunil" w:date="2017-10-13T01:55:00Z">
        <w:r w:rsidR="44AA5EB7">
          <w:t xml:space="preserve"> node on </w:t>
        </w:r>
      </w:ins>
      <w:r w:rsidR="007E6538">
        <w:t xml:space="preserve">the standard </w:t>
      </w:r>
      <w:ins w:id="959" w:author="Saggar, Sunil" w:date="2017-10-13T01:55:00Z">
        <w:r w:rsidR="44AA5EB7">
          <w:t xml:space="preserve">port </w:t>
        </w:r>
        <w:r w:rsidR="44AA5EB7" w:rsidRPr="007E6538">
          <w:rPr>
            <w:rStyle w:val="CodingLanguage"/>
          </w:rPr>
          <w:t>80</w:t>
        </w:r>
        <w:r w:rsidR="44AA5EB7">
          <w:t xml:space="preserve">. </w:t>
        </w:r>
      </w:ins>
    </w:p>
    <w:p w14:paraId="61E8D7F4" w14:textId="4352BD5A" w:rsidR="321830A0" w:rsidDel="44DECEED" w:rsidRDefault="321830A0">
      <w:pPr>
        <w:rPr>
          <w:del w:id="960" w:author="Saggar, Sunil" w:date="2017-10-13T01:51:00Z"/>
        </w:rPr>
      </w:pPr>
    </w:p>
    <w:p w14:paraId="13C3207B" w14:textId="3F16296F" w:rsidR="00480B57" w:rsidRPr="00F167ED" w:rsidDel="44DECEED" w:rsidRDefault="00480B57">
      <w:pPr>
        <w:rPr>
          <w:ins w:id="961" w:author="Saggar, Sunil" w:date="2017-10-13T01:40:00Z"/>
          <w:del w:id="962" w:author="Saggar, Sunil" w:date="2017-10-13T01:51:00Z"/>
        </w:rPr>
        <w:pPrChange w:id="963" w:author="Moynihan, Nick [2]" w:date="2017-10-10T11:45:00Z">
          <w:pPr>
            <w:pStyle w:val="Heading1"/>
          </w:pPr>
        </w:pPrChange>
      </w:pPr>
    </w:p>
    <w:p w14:paraId="2720EBC3" w14:textId="1B846510" w:rsidR="44DECEED" w:rsidDel="649AB373" w:rsidRDefault="44DECEED">
      <w:pPr>
        <w:rPr>
          <w:del w:id="964" w:author="Saggar, Sunil" w:date="2017-10-16T04:51:00Z"/>
          <w:b/>
          <w:bCs/>
          <w:rPrChange w:id="965" w:author="Saggar, Sunil" w:date="2017-10-13T01:53:00Z">
            <w:rPr>
              <w:del w:id="966" w:author="Saggar, Sunil" w:date="2017-10-16T04:51:00Z"/>
            </w:rPr>
          </w:rPrChange>
        </w:rPr>
      </w:pPr>
    </w:p>
    <w:p w14:paraId="04CCCA5D" w14:textId="321938C4" w:rsidR="649AB373" w:rsidRDefault="649AB373" w:rsidP="007672F7">
      <w:pPr>
        <w:pStyle w:val="FigureAfterspace"/>
      </w:pPr>
      <w:ins w:id="967" w:author="Saggar, Sunil" w:date="2017-10-16T04:51:00Z">
        <w:r>
          <w:rPr>
            <w:noProof/>
          </w:rPr>
          <w:drawing>
            <wp:inline distT="0" distB="0" distL="0" distR="0" wp14:anchorId="61BC1586" wp14:editId="2355C3A5">
              <wp:extent cx="6334269" cy="2982385"/>
              <wp:effectExtent l="19050" t="19050" r="9525" b="27940"/>
              <wp:docPr id="1486779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9">
                        <a:extLst>
                          <a:ext uri="{28A0092B-C50C-407E-A947-70E740481C1C}">
                            <a14:useLocalDpi xmlns:a14="http://schemas.microsoft.com/office/drawing/2010/main" val="0"/>
                          </a:ext>
                        </a:extLst>
                      </a:blip>
                      <a:stretch>
                        <a:fillRect/>
                      </a:stretch>
                    </pic:blipFill>
                    <pic:spPr>
                      <a:xfrm>
                        <a:off x="0" y="0"/>
                        <a:ext cx="6334269" cy="2982385"/>
                      </a:xfrm>
                      <a:prstGeom prst="rect">
                        <a:avLst/>
                      </a:prstGeom>
                      <a:ln w="12700">
                        <a:solidFill>
                          <a:schemeClr val="accent1"/>
                        </a:solidFill>
                      </a:ln>
                    </pic:spPr>
                  </pic:pic>
                </a:graphicData>
              </a:graphic>
            </wp:inline>
          </w:drawing>
        </w:r>
      </w:ins>
    </w:p>
    <w:p w14:paraId="1EC1CAD5" w14:textId="5707F02B" w:rsidR="007672F7" w:rsidRDefault="007672F7" w:rsidP="009A7B2E">
      <w:pPr>
        <w:pStyle w:val="MISCFigureCaptionHeader8pt"/>
      </w:pPr>
      <w:r w:rsidRPr="009A7B2E">
        <w:rPr>
          <w:rStyle w:val="MISCFigureCaptionHeaderBold8pt"/>
        </w:rPr>
        <w:t xml:space="preserve">Figure </w:t>
      </w:r>
      <w:r w:rsidRPr="2F38FAA4">
        <w:fldChar w:fldCharType="begin"/>
      </w:r>
      <w:r w:rsidRPr="009A7B2E">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39</w:t>
      </w:r>
      <w:r w:rsidRPr="2F38FAA4">
        <w:fldChar w:fldCharType="end"/>
      </w:r>
      <w:r w:rsidRPr="009A7B2E">
        <w:rPr>
          <w:rStyle w:val="MISCFigureCaptionHeaderBold8pt"/>
        </w:rPr>
        <w:t>.</w:t>
      </w:r>
      <w:r>
        <w:t xml:space="preserve"> </w:t>
      </w:r>
      <w:r w:rsidR="009A7B2E">
        <w:t>Configure an index pattern in Kibana</w:t>
      </w:r>
    </w:p>
    <w:p w14:paraId="11ED534D" w14:textId="7E6BDC36" w:rsidR="441C496F" w:rsidDel="2C59CC6D" w:rsidRDefault="441C496F">
      <w:pPr>
        <w:rPr>
          <w:ins w:id="968" w:author="Saggar, Sunil" w:date="2017-10-13T02:22:00Z"/>
          <w:del w:id="969" w:author="Saggar, Sunil" w:date="2017-10-16T04:47:00Z"/>
        </w:rPr>
      </w:pPr>
    </w:p>
    <w:p w14:paraId="066DDB62" w14:textId="76AA05FD" w:rsidR="76E5C865" w:rsidRDefault="76E5C865" w:rsidP="007E6538">
      <w:pPr>
        <w:pStyle w:val="FigureAfterspace"/>
      </w:pPr>
      <w:ins w:id="970" w:author="Saggar, Sunil" w:date="2017-10-16T04:53:00Z">
        <w:r>
          <w:rPr>
            <w:noProof/>
          </w:rPr>
          <w:lastRenderedPageBreak/>
          <w:drawing>
            <wp:inline distT="0" distB="0" distL="0" distR="0" wp14:anchorId="155E975C" wp14:editId="319ED1D6">
              <wp:extent cx="6362702" cy="2995771"/>
              <wp:effectExtent l="19050" t="19050" r="19050" b="14605"/>
              <wp:docPr id="20980874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0">
                        <a:extLst>
                          <a:ext uri="{28A0092B-C50C-407E-A947-70E740481C1C}">
                            <a14:useLocalDpi xmlns:a14="http://schemas.microsoft.com/office/drawing/2010/main" val="0"/>
                          </a:ext>
                        </a:extLst>
                      </a:blip>
                      <a:stretch>
                        <a:fillRect/>
                      </a:stretch>
                    </pic:blipFill>
                    <pic:spPr>
                      <a:xfrm>
                        <a:off x="0" y="0"/>
                        <a:ext cx="6362702" cy="2995771"/>
                      </a:xfrm>
                      <a:prstGeom prst="rect">
                        <a:avLst/>
                      </a:prstGeom>
                      <a:ln w="12700">
                        <a:solidFill>
                          <a:schemeClr val="accent1"/>
                        </a:solidFill>
                      </a:ln>
                    </pic:spPr>
                  </pic:pic>
                </a:graphicData>
              </a:graphic>
            </wp:inline>
          </w:drawing>
        </w:r>
      </w:ins>
    </w:p>
    <w:p w14:paraId="72635CF6" w14:textId="10E3BE6D" w:rsidR="007E6538" w:rsidRDefault="007E6538" w:rsidP="007E6538">
      <w:pPr>
        <w:pStyle w:val="MISCFigureCaptionHeader8pt"/>
        <w:rPr>
          <w:ins w:id="971" w:author="Saggar, Sunil" w:date="2017-10-16T04:53:00Z"/>
        </w:rPr>
      </w:pPr>
      <w:r w:rsidRPr="007E6538">
        <w:rPr>
          <w:rStyle w:val="MISCFigureCaptionHeaderBold8pt"/>
        </w:rPr>
        <w:t xml:space="preserve">Figure </w:t>
      </w:r>
      <w:r w:rsidRPr="2F38FAA4">
        <w:fldChar w:fldCharType="begin"/>
      </w:r>
      <w:r w:rsidRPr="007E6538">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40</w:t>
      </w:r>
      <w:r w:rsidRPr="2F38FAA4">
        <w:fldChar w:fldCharType="end"/>
      </w:r>
      <w:r w:rsidRPr="007E6538">
        <w:rPr>
          <w:rStyle w:val="MISCFigureCaptionHeaderBold8pt"/>
        </w:rPr>
        <w:t>.</w:t>
      </w:r>
      <w:r>
        <w:t xml:space="preserve"> Logstash index, showing the mappings</w:t>
      </w:r>
    </w:p>
    <w:p w14:paraId="797BD43C" w14:textId="19911D63" w:rsidR="14100585" w:rsidDel="77895972" w:rsidRDefault="14100585">
      <w:pPr>
        <w:rPr>
          <w:del w:id="972" w:author="Saggar, Sunil" w:date="2017-10-16T04:49:00Z"/>
        </w:rPr>
      </w:pPr>
    </w:p>
    <w:p w14:paraId="7EEE1A86" w14:textId="2140371F" w:rsidR="32B49A53" w:rsidRDefault="77895972" w:rsidP="007E6538">
      <w:pPr>
        <w:pStyle w:val="FigureAfterspace"/>
      </w:pPr>
      <w:ins w:id="973" w:author="Saggar, Sunil" w:date="2017-10-16T04:49:00Z">
        <w:r>
          <w:rPr>
            <w:noProof/>
          </w:rPr>
          <w:drawing>
            <wp:inline distT="0" distB="0" distL="0" distR="0" wp14:anchorId="170912F2" wp14:editId="6A7E22E6">
              <wp:extent cx="6296025" cy="2938145"/>
              <wp:effectExtent l="19050" t="19050" r="28575" b="14605"/>
              <wp:docPr id="9341499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6296025" cy="2938145"/>
                      </a:xfrm>
                      <a:prstGeom prst="rect">
                        <a:avLst/>
                      </a:prstGeom>
                      <a:ln w="12700">
                        <a:solidFill>
                          <a:schemeClr val="accent1"/>
                        </a:solidFill>
                      </a:ln>
                    </pic:spPr>
                  </pic:pic>
                </a:graphicData>
              </a:graphic>
            </wp:inline>
          </w:drawing>
        </w:r>
      </w:ins>
    </w:p>
    <w:p w14:paraId="08FB06CA" w14:textId="593E4E99" w:rsidR="007E6538" w:rsidDel="7A82F3B1" w:rsidRDefault="007E6538" w:rsidP="007E6538">
      <w:pPr>
        <w:pStyle w:val="MISCFigureCaptionHeader8pt"/>
        <w:rPr>
          <w:ins w:id="974" w:author="Saggar, Sunil" w:date="2017-10-16T04:50:00Z"/>
          <w:del w:id="975" w:author="Saggar, Sunil" w:date="2017-10-16T04:53:00Z"/>
        </w:rPr>
      </w:pPr>
      <w:r w:rsidRPr="007E6538">
        <w:rPr>
          <w14:textOutline w14:w="12700" w14:cap="rnd" w14:cmpd="sng" w14:algn="ctr">
            <w14:solidFill>
              <w14:schemeClr w14:val="accent1"/>
            </w14:solidFill>
            <w14:prstDash w14:val="solid"/>
            <w14:bevel/>
          </w14:textOutline>
        </w:rPr>
        <w:t xml:space="preserve">Figure </w:t>
      </w:r>
      <w:r w:rsidRPr="2F38FAA4">
        <w:fldChar w:fldCharType="begin"/>
      </w:r>
      <w:r w:rsidRPr="007E6538">
        <w:rPr>
          <w14:textOutline w14:w="12700" w14:cap="rnd" w14:cmpd="sng" w14:algn="ctr">
            <w14:solidFill>
              <w14:schemeClr w14:val="accent1"/>
            </w14:solidFill>
            <w14:prstDash w14:val="solid"/>
            <w14:bevel/>
          </w14:textOutline>
        </w:rPr>
        <w:instrText xml:space="preserve"> SEQ Figure \* ARABIC </w:instrText>
      </w:r>
      <w:r w:rsidRPr="2F38FAA4">
        <w:rPr>
          <w14:textOutline w14:w="12700" w14:cap="rnd" w14:cmpd="sng" w14:algn="ctr">
            <w14:solidFill>
              <w14:schemeClr w14:val="accent1"/>
            </w14:solidFill>
            <w14:prstDash w14:val="solid"/>
            <w14:bevel/>
          </w14:textOutline>
        </w:rPr>
        <w:fldChar w:fldCharType="separate"/>
      </w:r>
      <w:r w:rsidR="00653064">
        <w:rPr>
          <w:noProof/>
          <w14:textOutline w14:w="12700" w14:cap="rnd" w14:cmpd="sng" w14:algn="ctr">
            <w14:solidFill>
              <w14:schemeClr w14:val="accent1"/>
            </w14:solidFill>
            <w14:prstDash w14:val="solid"/>
            <w14:bevel/>
          </w14:textOutline>
        </w:rPr>
        <w:t>41</w:t>
      </w:r>
      <w:r w:rsidRPr="2F38FAA4">
        <w:fldChar w:fldCharType="end"/>
      </w:r>
      <w:r w:rsidRPr="2F38FAA4">
        <w:t>.</w:t>
      </w:r>
      <w:r>
        <w:t xml:space="preserve"> </w:t>
      </w:r>
      <w:r w:rsidRPr="007E6538">
        <w:t>Data discovery</w:t>
      </w:r>
      <w:r>
        <w:t xml:space="preserve"> in Kibana</w:t>
      </w:r>
    </w:p>
    <w:p w14:paraId="6BF4EEB9" w14:textId="77777777" w:rsidR="7A82F3B1" w:rsidRDefault="7A82F3B1" w:rsidP="007E6538">
      <w:pPr>
        <w:pStyle w:val="MISCFigureCaptionHeader8pt"/>
      </w:pPr>
    </w:p>
    <w:p w14:paraId="1B7A0C19" w14:textId="1EEFF3B5" w:rsidR="29E344D0" w:rsidDel="5282AF54" w:rsidRDefault="29E344D0">
      <w:pPr>
        <w:rPr>
          <w:del w:id="976" w:author="Saggar, Sunil" w:date="2017-10-16T04:50:00Z"/>
        </w:rPr>
      </w:pPr>
    </w:p>
    <w:p w14:paraId="1A348F39" w14:textId="4267EE36" w:rsidR="441C496F" w:rsidDel="75082819" w:rsidRDefault="441C496F">
      <w:pPr>
        <w:rPr>
          <w:del w:id="977" w:author="Saggar, Sunil" w:date="2017-10-13T01:53:00Z"/>
        </w:rPr>
      </w:pPr>
    </w:p>
    <w:p w14:paraId="3066071D" w14:textId="201E4FCE" w:rsidR="75082819" w:rsidRDefault="602E52F5">
      <w:pPr>
        <w:pStyle w:val="BodyTextMetricLight10pt"/>
        <w:pPrChange w:id="978" w:author="Saggar, Sunil" w:date="2017-10-13T01:53:00Z">
          <w:pPr/>
        </w:pPrChange>
      </w:pPr>
      <w:bookmarkStart w:id="979" w:name="_Toc323643104"/>
      <w:bookmarkEnd w:id="6"/>
      <w:bookmarkEnd w:id="10"/>
      <w:bookmarkEnd w:id="11"/>
      <w:bookmarkEnd w:id="12"/>
      <w:bookmarkEnd w:id="13"/>
      <w:ins w:id="980" w:author="Saggar, Sunil" w:date="2017-10-13T01:53:00Z">
        <w:r w:rsidRPr="602E52F5">
          <w:t xml:space="preserve">For </w:t>
        </w:r>
      </w:ins>
      <w:r w:rsidR="007E6538">
        <w:t xml:space="preserve">more information on </w:t>
      </w:r>
      <w:ins w:id="981" w:author="Saggar, Sunil" w:date="2017-10-13T01:53:00Z">
        <w:r w:rsidRPr="602E52F5">
          <w:t>building dashboard</w:t>
        </w:r>
      </w:ins>
      <w:r w:rsidR="004A3143">
        <w:t>s</w:t>
      </w:r>
      <w:ins w:id="982" w:author="Saggar, Sunil" w:date="2017-10-13T01:53:00Z">
        <w:r w:rsidRPr="602E52F5">
          <w:t xml:space="preserve">, please </w:t>
        </w:r>
      </w:ins>
      <w:r w:rsidR="007E6538">
        <w:t xml:space="preserve">see the relevant Kibana documentation at </w:t>
      </w:r>
      <w:r w:rsidR="007E6538">
        <w:fldChar w:fldCharType="begin"/>
      </w:r>
      <w:r w:rsidR="007E6538">
        <w:instrText xml:space="preserve"> HYPERLINK "https://www.elastic.co/guide/en/kibana/current/dashboard-getting-started.html" </w:instrText>
      </w:r>
      <w:r w:rsidR="007E6538">
        <w:fldChar w:fldCharType="separate"/>
      </w:r>
      <w:r w:rsidR="007E6538" w:rsidRPr="007E6538">
        <w:rPr>
          <w:rStyle w:val="Hyperlink"/>
        </w:rPr>
        <w:t>https://www.elastic.co/guide/en/kibana/current/dashboard-getting-started.html</w:t>
      </w:r>
      <w:r w:rsidR="007E6538">
        <w:fldChar w:fldCharType="end"/>
      </w:r>
    </w:p>
    <w:p w14:paraId="25544058" w14:textId="6EADCB19" w:rsidR="00FB24A5" w:rsidRDefault="00FB24A5" w:rsidP="00FB24A5">
      <w:pPr>
        <w:pStyle w:val="BodyTextMetricLight10pt"/>
        <w:rPr>
          <w:ins w:id="983" w:author="Saggar, Sunil" w:date="2017-10-13T01:57:00Z"/>
        </w:rPr>
      </w:pPr>
      <w:r>
        <w:t>The following configuration files are available for the ELK stack:</w:t>
      </w:r>
    </w:p>
    <w:p w14:paraId="3CE56F8A" w14:textId="427CBE2A" w:rsidR="14A0EDE1" w:rsidRPr="00537AFA" w:rsidDel="354D095B" w:rsidRDefault="00FB24A5">
      <w:pPr>
        <w:pStyle w:val="BulletLevel1"/>
        <w:rPr>
          <w:del w:id="984" w:author="Saggar, Sunil" w:date="2017-10-13T01:58:00Z"/>
        </w:rPr>
        <w:pPrChange w:id="985" w:author="Saggar, Sunil" w:date="2017-10-13T01:58:00Z">
          <w:pPr/>
        </w:pPrChange>
      </w:pPr>
      <w:proofErr w:type="spellStart"/>
      <w:proofErr w:type="gramStart"/>
      <w:r w:rsidRPr="00FB24A5">
        <w:rPr>
          <w:rStyle w:val="CodingLanguage"/>
        </w:rPr>
        <w:t>l</w:t>
      </w:r>
      <w:ins w:id="986" w:author="Saggar, Sunil" w:date="2017-10-13T01:58:00Z">
        <w:r w:rsidR="14A0EDE1" w:rsidRPr="00FB24A5">
          <w:rPr>
            <w:rStyle w:val="CodingLanguage"/>
          </w:rPr>
          <w:t>ogstash.conf</w:t>
        </w:r>
        <w:proofErr w:type="spellEnd"/>
        <w:proofErr w:type="gramEnd"/>
        <w:r w:rsidR="14A0EDE1" w:rsidRPr="2B3250BB">
          <w:t xml:space="preserve"> </w:t>
        </w:r>
      </w:ins>
      <w:r>
        <w:t>s</w:t>
      </w:r>
      <w:ins w:id="987" w:author="Saggar, Sunil" w:date="2017-10-13T01:58:00Z">
        <w:r w:rsidR="354D095B" w:rsidRPr="00F167ED">
          <w:t>pecif</w:t>
        </w:r>
      </w:ins>
      <w:r>
        <w:t>ies</w:t>
      </w:r>
      <w:ins w:id="988" w:author="Saggar, Sunil" w:date="2017-10-13T01:58:00Z">
        <w:r w:rsidR="354D095B" w:rsidRPr="00F167ED">
          <w:t xml:space="preserve"> input </w:t>
        </w:r>
      </w:ins>
      <w:ins w:id="989" w:author="Saggar, Sunil" w:date="2017-10-13T01:59:00Z">
        <w:r w:rsidR="43A71388" w:rsidRPr="00537AFA">
          <w:t>plugins, filters and output plugins for the stack.</w:t>
        </w:r>
      </w:ins>
    </w:p>
    <w:p w14:paraId="5D9E8182" w14:textId="5751A803" w:rsidR="354D095B" w:rsidRPr="00DF6672" w:rsidRDefault="354D095B" w:rsidP="007E6538">
      <w:pPr>
        <w:pStyle w:val="BulletLevel1"/>
      </w:pPr>
    </w:p>
    <w:p w14:paraId="2FABFFF6" w14:textId="1C55658F" w:rsidR="71D8BD08" w:rsidRPr="00FB24A5" w:rsidRDefault="5C9BECE6">
      <w:pPr>
        <w:pStyle w:val="BulletLevel1"/>
        <w:pPrChange w:id="990" w:author="Saggar, Sunil" w:date="2017-10-16T04:57:00Z">
          <w:pPr/>
        </w:pPrChange>
      </w:pPr>
      <w:proofErr w:type="gramStart"/>
      <w:ins w:id="991" w:author="Saggar, Sunil" w:date="2017-10-13T02:00:00Z">
        <w:r w:rsidRPr="00FB24A5">
          <w:rPr>
            <w:rStyle w:val="CodingLanguage"/>
            <w:rFonts w:eastAsia="Calibri"/>
            <w:rPrChange w:id="992" w:author="Saggar, Sunil" w:date="2017-10-13T02:00:00Z">
              <w:rPr/>
            </w:rPrChange>
          </w:rPr>
          <w:t>elk-docker-</w:t>
        </w:r>
        <w:proofErr w:type="spellStart"/>
        <w:r w:rsidRPr="00FB24A5">
          <w:rPr>
            <w:rStyle w:val="CodingLanguage"/>
            <w:rFonts w:eastAsia="Calibri"/>
            <w:rPrChange w:id="993" w:author="Saggar, Sunil" w:date="2017-10-13T02:00:00Z">
              <w:rPr/>
            </w:rPrChange>
          </w:rPr>
          <w:t>compose.yml</w:t>
        </w:r>
        <w:proofErr w:type="spellEnd"/>
        <w:proofErr w:type="gramEnd"/>
        <w:r w:rsidRPr="5C9BECE6">
          <w:rPr>
            <w:rFonts w:eastAsia="Calibri"/>
            <w:rPrChange w:id="994" w:author="Saggar, Sunil" w:date="2017-10-13T02:00:00Z">
              <w:rPr/>
            </w:rPrChange>
          </w:rPr>
          <w:t xml:space="preserve"> </w:t>
        </w:r>
      </w:ins>
      <w:r w:rsidR="00FB24A5">
        <w:rPr>
          <w:rFonts w:eastAsia="Calibri"/>
        </w:rPr>
        <w:t>d</w:t>
      </w:r>
      <w:ins w:id="995" w:author="Saggar, Sunil" w:date="2017-10-13T02:01:00Z">
        <w:r w:rsidR="070AAEB5" w:rsidRPr="5C9BECE6">
          <w:rPr>
            <w:rFonts w:eastAsia="Calibri"/>
            <w:rPrChange w:id="996" w:author="Saggar, Sunil" w:date="2017-10-13T02:00:00Z">
              <w:rPr/>
            </w:rPrChange>
          </w:rPr>
          <w:t xml:space="preserve">efines </w:t>
        </w:r>
      </w:ins>
      <w:r w:rsidR="00FB24A5">
        <w:rPr>
          <w:rFonts w:eastAsia="Calibri"/>
        </w:rPr>
        <w:t>ELK</w:t>
      </w:r>
      <w:ins w:id="997" w:author="Saggar, Sunil" w:date="2017-10-13T02:01:00Z">
        <w:r w:rsidR="070AAEB5" w:rsidRPr="5C9BECE6">
          <w:rPr>
            <w:rFonts w:eastAsia="Calibri"/>
            <w:rPrChange w:id="998" w:author="Saggar, Sunil" w:date="2017-10-13T02:00:00Z">
              <w:rPr/>
            </w:rPrChange>
          </w:rPr>
          <w:t xml:space="preserve"> </w:t>
        </w:r>
      </w:ins>
      <w:ins w:id="999" w:author="Saggar, Sunil" w:date="2017-10-13T02:02:00Z">
        <w:r w:rsidR="3318690D" w:rsidRPr="3318690D">
          <w:rPr>
            <w:rFonts w:eastAsia="Calibri"/>
            <w:rPrChange w:id="1000" w:author="Saggar, Sunil" w:date="2017-10-13T02:02:00Z">
              <w:rPr/>
            </w:rPrChange>
          </w:rPr>
          <w:t xml:space="preserve">container </w:t>
        </w:r>
      </w:ins>
      <w:ins w:id="1001" w:author="Saggar, Sunil" w:date="2017-10-13T02:01:00Z">
        <w:r w:rsidR="070AAEB5" w:rsidRPr="5C9BECE6">
          <w:rPr>
            <w:rFonts w:eastAsia="Calibri"/>
            <w:rPrChange w:id="1002" w:author="Saggar, Sunil" w:date="2017-10-13T02:00:00Z">
              <w:rPr/>
            </w:rPrChange>
          </w:rPr>
          <w:t>services which will b</w:t>
        </w:r>
      </w:ins>
      <w:ins w:id="1003" w:author="Saggar, Sunil" w:date="2017-10-13T02:03:00Z">
        <w:r w:rsidR="257E83C4" w:rsidRPr="5C9BECE6">
          <w:rPr>
            <w:rFonts w:eastAsia="Calibri"/>
            <w:rPrChange w:id="1004" w:author="Saggar, Sunil" w:date="2017-10-13T02:00:00Z">
              <w:rPr/>
            </w:rPrChange>
          </w:rPr>
          <w:t>e</w:t>
        </w:r>
      </w:ins>
      <w:ins w:id="1005" w:author="Saggar, Sunil" w:date="2017-10-13T02:02:00Z">
        <w:r w:rsidR="3318690D" w:rsidRPr="5C9BECE6">
          <w:rPr>
            <w:rFonts w:eastAsia="Calibri"/>
            <w:rPrChange w:id="1006" w:author="Saggar, Sunil" w:date="2017-10-13T02:00:00Z">
              <w:rPr/>
            </w:rPrChange>
          </w:rPr>
          <w:t xml:space="preserve"> started on ELK Node</w:t>
        </w:r>
      </w:ins>
      <w:ins w:id="1007" w:author="Saggar, Sunil" w:date="2017-10-13T02:01:00Z">
        <w:r w:rsidR="486BBA86" w:rsidRPr="5C9BECE6">
          <w:rPr>
            <w:rFonts w:eastAsia="Calibri"/>
            <w:rPrChange w:id="1008" w:author="Saggar, Sunil" w:date="2017-10-13T02:00:00Z">
              <w:rPr/>
            </w:rPrChange>
          </w:rPr>
          <w:t>.</w:t>
        </w:r>
        <w:r w:rsidR="070AAEB5" w:rsidRPr="5C9BECE6">
          <w:rPr>
            <w:rFonts w:eastAsia="Calibri"/>
            <w:rPrChange w:id="1009" w:author="Saggar, Sunil" w:date="2017-10-13T02:00:00Z">
              <w:rPr/>
            </w:rPrChange>
          </w:rPr>
          <w:t xml:space="preserve"> </w:t>
        </w:r>
      </w:ins>
    </w:p>
    <w:p w14:paraId="1516A799" w14:textId="34613610" w:rsidR="00F37FE9" w:rsidRPr="0014361C" w:rsidDel="220BB3F8" w:rsidRDefault="00F37FE9" w:rsidP="00FB24A5">
      <w:pPr>
        <w:pStyle w:val="BulletLevel1"/>
        <w:numPr>
          <w:ilvl w:val="0"/>
          <w:numId w:val="0"/>
        </w:numPr>
        <w:rPr>
          <w:del w:id="1010" w:author="Olker, Dave (Global Solutions Engineering) [2]" w:date="2017-10-30T13:32:00Z"/>
        </w:rPr>
      </w:pPr>
    </w:p>
    <w:p w14:paraId="2128567A" w14:textId="36402047" w:rsidR="0014361C" w:rsidRDefault="0014361C" w:rsidP="00FB24A5">
      <w:pPr>
        <w:pStyle w:val="BulletLevel1"/>
        <w:numPr>
          <w:ilvl w:val="0"/>
          <w:numId w:val="0"/>
        </w:numPr>
        <w:rPr>
          <w:ins w:id="1011" w:author="Olker, Dave (Global Solutions Engineering) [2]" w:date="2017-10-30T11:20:00Z"/>
          <w:color w:val="00B0F0"/>
        </w:rPr>
      </w:pPr>
    </w:p>
    <w:p w14:paraId="51C59F2B" w14:textId="0F61AB93" w:rsidR="00B40F0D" w:rsidRPr="00A470B2" w:rsidRDefault="00DF6672">
      <w:pPr>
        <w:pStyle w:val="Heading1"/>
        <w:rPr>
          <w:ins w:id="1012" w:author="Olker, Dave (Global Solutions Engineering) [2]" w:date="2017-10-30T12:26:00Z"/>
        </w:rPr>
        <w:pPrChange w:id="1013" w:author="Olker, Dave (Global Solutions Engineering) [2]" w:date="2017-10-30T12:33:00Z">
          <w:pPr/>
        </w:pPrChange>
      </w:pPr>
      <w:bookmarkStart w:id="1014" w:name="_Toc500883940"/>
      <w:ins w:id="1015" w:author="Olker, Dave (Global Solutions Engineering) [2]" w:date="2017-10-30T11:20:00Z">
        <w:r w:rsidRPr="00B0381D">
          <w:rPr>
            <w:color w:val="auto"/>
            <w:rPrChange w:id="1016" w:author="Olker, Dave (Global Solutions Engineering) [2]" w:date="2017-10-30T13:47:00Z">
              <w:rPr>
                <w:b/>
              </w:rPr>
            </w:rPrChange>
          </w:rPr>
          <w:t xml:space="preserve">Appendix </w:t>
        </w:r>
      </w:ins>
      <w:r w:rsidR="00C454F0">
        <w:rPr>
          <w:color w:val="auto"/>
        </w:rPr>
        <w:t>D</w:t>
      </w:r>
      <w:ins w:id="1017" w:author="Olker, Dave (Global Solutions Engineering) [2]" w:date="2017-10-30T11:20:00Z">
        <w:r w:rsidRPr="00B0381D">
          <w:rPr>
            <w:color w:val="auto"/>
            <w:rPrChange w:id="1018" w:author="Olker, Dave (Global Solutions Engineering) [2]" w:date="2017-10-30T13:47:00Z">
              <w:rPr>
                <w:b/>
              </w:rPr>
            </w:rPrChange>
          </w:rPr>
          <w:t xml:space="preserve">: </w:t>
        </w:r>
      </w:ins>
      <w:ins w:id="1019" w:author="Olker, Dave (Global Solutions Engineering) [2]" w:date="2017-10-30T12:26:00Z">
        <w:r w:rsidR="00454B83" w:rsidRPr="00B0381D">
          <w:t>Play w</w:t>
        </w:r>
        <w:r w:rsidR="00B40F0D" w:rsidRPr="00A470B2">
          <w:t>ith Docker Customization and Installation</w:t>
        </w:r>
        <w:bookmarkEnd w:id="1014"/>
        <w:r w:rsidR="00B40F0D" w:rsidRPr="00A470B2">
          <w:t xml:space="preserve"> </w:t>
        </w:r>
      </w:ins>
    </w:p>
    <w:p w14:paraId="43A7769E" w14:textId="757F8714" w:rsidR="00544D5C" w:rsidRPr="00B0381D" w:rsidRDefault="00544D5C" w:rsidP="00323C40">
      <w:pPr>
        <w:pStyle w:val="BodyTextMetricLight10pt"/>
      </w:pPr>
      <w:ins w:id="1020" w:author="Olker, Dave (Global Solutions Engineering) [2]" w:date="2017-10-30T12:33:00Z">
        <w:r w:rsidRPr="00B0381D">
          <w:rPr>
            <w:rPrChange w:id="1021" w:author="Olker, Dave (Global Solutions Engineering) [2]" w:date="2017-10-30T13:47:00Z">
              <w:rPr>
                <w:color w:val="00B0F0"/>
              </w:rPr>
            </w:rPrChange>
          </w:rPr>
          <w:t xml:space="preserve">The Play </w:t>
        </w:r>
      </w:ins>
      <w:ins w:id="1022" w:author="Olker, Dave (Global Solutions Engineering) [2]" w:date="2017-10-30T12:49:00Z">
        <w:r w:rsidR="00454B83" w:rsidRPr="00B0381D">
          <w:rPr>
            <w:rPrChange w:id="1023" w:author="Olker, Dave (Global Solutions Engineering) [2]" w:date="2017-10-30T13:47:00Z">
              <w:rPr>
                <w:color w:val="00B0F0"/>
              </w:rPr>
            </w:rPrChange>
          </w:rPr>
          <w:t>w</w:t>
        </w:r>
      </w:ins>
      <w:ins w:id="1024" w:author="Olker, Dave (Global Solutions Engineering) [2]" w:date="2017-10-30T12:33:00Z">
        <w:r w:rsidRPr="00B0381D">
          <w:rPr>
            <w:rPrChange w:id="1025" w:author="Olker, Dave (Global Solutions Engineering) [2]" w:date="2017-10-30T13:47:00Z">
              <w:rPr>
                <w:color w:val="00B0F0"/>
              </w:rPr>
            </w:rPrChange>
          </w:rPr>
          <w:t xml:space="preserve">ith Docker instance is deployed via the </w:t>
        </w:r>
        <w:proofErr w:type="spellStart"/>
        <w:r w:rsidRPr="00B0381D">
          <w:rPr>
            <w:rFonts w:ascii="Courier New" w:hAnsi="Courier New" w:cs="Courier New"/>
            <w:rPrChange w:id="1026" w:author="Olker, Dave (Global Solutions Engineering) [2]" w:date="2017-10-30T13:47:00Z">
              <w:rPr>
                <w:color w:val="00B0F0"/>
              </w:rPr>
            </w:rPrChange>
          </w:rPr>
          <w:t>install_playwithdocker.yml</w:t>
        </w:r>
        <w:proofErr w:type="spellEnd"/>
        <w:r w:rsidRPr="00B0381D">
          <w:rPr>
            <w:rPrChange w:id="1027" w:author="Olker, Dave (Global Solutions Engineering) [2]" w:date="2017-10-30T13:47:00Z">
              <w:rPr>
                <w:color w:val="00B0F0"/>
              </w:rPr>
            </w:rPrChange>
          </w:rPr>
          <w:t xml:space="preserve"> Ansible </w:t>
        </w:r>
      </w:ins>
      <w:ins w:id="1028" w:author="Olker, Dave (Global Solutions Engineering) [2]" w:date="2017-10-30T12:26:00Z">
        <w:r w:rsidR="00B40F0D" w:rsidRPr="00B0381D">
          <w:rPr>
            <w:rPrChange w:id="1029" w:author="Olker, Dave (Global Solutions Engineering) [2]" w:date="2017-10-30T13:47:00Z">
              <w:rPr>
                <w:color w:val="00B0F0"/>
              </w:rPr>
            </w:rPrChange>
          </w:rPr>
          <w:t>playbook</w:t>
        </w:r>
      </w:ins>
      <w:ins w:id="1030" w:author="Olker, Dave (Global Solutions Engineering) [2]" w:date="2017-10-30T12:33:00Z">
        <w:r w:rsidRPr="2F38FAA4">
          <w:t xml:space="preserve">.  </w:t>
        </w:r>
      </w:ins>
      <w:ins w:id="1031" w:author="Olker, Dave (Global Solutions Engineering) [2]" w:date="2017-10-30T12:34:00Z">
        <w:r w:rsidRPr="00B0381D">
          <w:rPr>
            <w:rPrChange w:id="1032" w:author="Olker, Dave (Global Solutions Engineering) [2]" w:date="2017-10-30T13:47:00Z">
              <w:rPr>
                <w:color w:val="00B0F0"/>
              </w:rPr>
            </w:rPrChange>
          </w:rPr>
          <w:t>The version of PWD includ</w:t>
        </w:r>
      </w:ins>
      <w:ins w:id="1033" w:author="Olker, Dave (Global Solutions Engineering) [2]" w:date="2017-10-30T12:46:00Z">
        <w:r w:rsidR="001A2CB9" w:rsidRPr="00B0381D">
          <w:rPr>
            <w:rPrChange w:id="1034" w:author="Olker, Dave (Global Solutions Engineering) [2]" w:date="2017-10-30T13:47:00Z">
              <w:rPr>
                <w:color w:val="00B0F0"/>
              </w:rPr>
            </w:rPrChange>
          </w:rPr>
          <w:t xml:space="preserve">ed </w:t>
        </w:r>
      </w:ins>
      <w:ins w:id="1035" w:author="Olker, Dave (Global Solutions Engineering) [2]" w:date="2017-10-30T12:34:00Z">
        <w:r w:rsidRPr="00B0381D">
          <w:rPr>
            <w:rPrChange w:id="1036" w:author="Olker, Dave (Global Solutions Engineering) [2]" w:date="2017-10-30T13:47:00Z">
              <w:rPr>
                <w:color w:val="00B0F0"/>
              </w:rPr>
            </w:rPrChange>
          </w:rPr>
          <w:t xml:space="preserve">with this solution has been </w:t>
        </w:r>
      </w:ins>
      <w:ins w:id="1037" w:author="Olker, Dave (Global Solutions Engineering) [2]" w:date="2017-10-30T12:46:00Z">
        <w:r w:rsidR="001A2CB9" w:rsidRPr="00B0381D">
          <w:rPr>
            <w:rPrChange w:id="1038" w:author="Olker, Dave (Global Solutions Engineering) [2]" w:date="2017-10-30T13:47:00Z">
              <w:rPr>
                <w:color w:val="00B0F0"/>
              </w:rPr>
            </w:rPrChange>
          </w:rPr>
          <w:t xml:space="preserve">customized </w:t>
        </w:r>
      </w:ins>
      <w:ins w:id="1039" w:author="Olker, Dave (Global Solutions Engineering) [2]" w:date="2017-10-30T12:34:00Z">
        <w:r w:rsidRPr="00B0381D">
          <w:rPr>
            <w:rPrChange w:id="1040" w:author="Olker, Dave (Global Solutions Engineering) [2]" w:date="2017-10-30T13:47:00Z">
              <w:rPr>
                <w:color w:val="00B0F0"/>
              </w:rPr>
            </w:rPrChange>
          </w:rPr>
          <w:t xml:space="preserve">to use a 24-hour session timeout value by default, as we believe this offers the most flexibility for </w:t>
        </w:r>
      </w:ins>
      <w:r w:rsidR="00323C40">
        <w:t>e</w:t>
      </w:r>
      <w:ins w:id="1041" w:author="Olker, Dave (Global Solutions Engineering) [2]" w:date="2017-10-30T12:34:00Z">
        <w:r w:rsidRPr="00B0381D">
          <w:rPr>
            <w:rPrChange w:id="1042" w:author="Olker, Dave (Global Solutions Engineering) [2]" w:date="2017-10-30T13:47:00Z">
              <w:rPr>
                <w:color w:val="00B0F0"/>
              </w:rPr>
            </w:rPrChange>
          </w:rPr>
          <w:t xml:space="preserve">nterprise customers interested in testing </w:t>
        </w:r>
      </w:ins>
      <w:ins w:id="1043" w:author="Olker, Dave (Global Solutions Engineering) [2]" w:date="2017-10-30T12:35:00Z">
        <w:r w:rsidRPr="00B0381D">
          <w:rPr>
            <w:rPrChange w:id="1044" w:author="Olker, Dave (Global Solutions Engineering) [2]" w:date="2017-10-30T13:47:00Z">
              <w:rPr>
                <w:color w:val="00B0F0"/>
              </w:rPr>
            </w:rPrChange>
          </w:rPr>
          <w:t>application</w:t>
        </w:r>
      </w:ins>
      <w:ins w:id="1045" w:author="Olker, Dave (Global Solutions Engineering) [2]" w:date="2017-10-30T12:34:00Z">
        <w:r w:rsidRPr="2F38FAA4">
          <w:t xml:space="preserve"> </w:t>
        </w:r>
      </w:ins>
      <w:ins w:id="1046" w:author="Olker, Dave (Global Solutions Engineering) [2]" w:date="2017-10-30T12:35:00Z">
        <w:r w:rsidRPr="00B0381D">
          <w:rPr>
            <w:rPrChange w:id="1047" w:author="Olker, Dave (Global Solutions Engineering) [2]" w:date="2017-10-30T13:47:00Z">
              <w:rPr>
                <w:color w:val="00B0F0"/>
              </w:rPr>
            </w:rPrChange>
          </w:rPr>
          <w:t>code in a Docker environment.</w:t>
        </w:r>
      </w:ins>
    </w:p>
    <w:p w14:paraId="2AA41DFE" w14:textId="3BFE54EB" w:rsidR="00544D5C" w:rsidRPr="00B0381D" w:rsidRDefault="00544D5C" w:rsidP="00323C40">
      <w:pPr>
        <w:pStyle w:val="BodyTextMetricLight10pt"/>
      </w:pPr>
      <w:ins w:id="1048" w:author="Olker, Dave (Global Solutions Engineering) [2]" w:date="2017-10-30T12:35:00Z">
        <w:r w:rsidRPr="00B0381D">
          <w:rPr>
            <w:rPrChange w:id="1049" w:author="Olker, Dave (Global Solutions Engineering) [2]" w:date="2017-10-30T13:47:00Z">
              <w:rPr>
                <w:color w:val="00B0F0"/>
              </w:rPr>
            </w:rPrChange>
          </w:rPr>
          <w:t xml:space="preserve">To modify the PWD session timeout value, change the following variable in the </w:t>
        </w:r>
      </w:ins>
      <w:proofErr w:type="spellStart"/>
      <w:r w:rsidR="00FA323F">
        <w:rPr>
          <w:rFonts w:ascii="Courier New" w:hAnsi="Courier New" w:cs="Courier New"/>
        </w:rPr>
        <w:t>group_vars</w:t>
      </w:r>
      <w:proofErr w:type="spellEnd"/>
      <w:r w:rsidR="00FA323F">
        <w:rPr>
          <w:rFonts w:ascii="Courier New" w:hAnsi="Courier New" w:cs="Courier New"/>
        </w:rPr>
        <w:t>/</w:t>
      </w:r>
      <w:proofErr w:type="spellStart"/>
      <w:r w:rsidR="00FA323F">
        <w:rPr>
          <w:rFonts w:ascii="Courier New" w:hAnsi="Courier New" w:cs="Courier New"/>
        </w:rPr>
        <w:t>vars</w:t>
      </w:r>
      <w:proofErr w:type="spellEnd"/>
      <w:ins w:id="1050" w:author="Olker, Dave (Global Solutions Engineering) [2]" w:date="2017-10-30T12:35:00Z">
        <w:r w:rsidRPr="00B0381D">
          <w:rPr>
            <w:rPrChange w:id="1051" w:author="Olker, Dave (Global Solutions Engineering) [2]" w:date="2017-10-30T13:47:00Z">
              <w:rPr>
                <w:color w:val="00B0F0"/>
              </w:rPr>
            </w:rPrChange>
          </w:rPr>
          <w:t xml:space="preserve"> file:</w:t>
        </w:r>
      </w:ins>
    </w:p>
    <w:p w14:paraId="2D021984" w14:textId="267ACB9A" w:rsidR="00544D5C" w:rsidRPr="00B0381D" w:rsidRDefault="00544D5C">
      <w:pPr>
        <w:rPr>
          <w:rFonts w:ascii="Courier New" w:hAnsi="Courier New" w:cs="Courier New"/>
        </w:rPr>
      </w:pPr>
      <w:proofErr w:type="spellStart"/>
      <w:ins w:id="1052" w:author="Olker, Dave (Global Solutions Engineering) [2]" w:date="2017-10-30T12:36:00Z">
        <w:r w:rsidRPr="00B0381D">
          <w:rPr>
            <w:rFonts w:ascii="Courier New" w:hAnsi="Courier New" w:cs="Courier New"/>
            <w:rPrChange w:id="1053" w:author="Olker, Dave (Global Solutions Engineering) [2]" w:date="2017-10-30T13:47:00Z">
              <w:rPr>
                <w:rFonts w:ascii="Courier New" w:hAnsi="Courier New" w:cs="Courier New"/>
                <w:color w:val="00B0F0"/>
              </w:rPr>
            </w:rPrChange>
          </w:rPr>
          <w:t>pwd_duration</w:t>
        </w:r>
        <w:proofErr w:type="spellEnd"/>
        <w:r w:rsidRPr="00B0381D">
          <w:rPr>
            <w:rFonts w:ascii="Courier New" w:hAnsi="Courier New" w:cs="Courier New"/>
            <w:rPrChange w:id="1054" w:author="Olker, Dave (Global Solutions Engineering) [2]" w:date="2017-10-30T13:47:00Z">
              <w:rPr>
                <w:rFonts w:ascii="Courier New" w:hAnsi="Courier New" w:cs="Courier New"/>
                <w:color w:val="00B0F0"/>
              </w:rPr>
            </w:rPrChange>
          </w:rPr>
          <w:t>: '24h'</w:t>
        </w:r>
      </w:ins>
    </w:p>
    <w:p w14:paraId="77414EB9" w14:textId="0AD7F377" w:rsidR="00544D5C" w:rsidRPr="00B0381D" w:rsidRDefault="00544D5C" w:rsidP="00323C40">
      <w:pPr>
        <w:pStyle w:val="BodyTextMetricLight10pt"/>
        <w:rPr>
          <w:ins w:id="1055" w:author="Olker, Dave (Global Solutions Engineering) [2]" w:date="2017-10-30T12:37:00Z"/>
        </w:rPr>
      </w:pPr>
      <w:ins w:id="1056" w:author="Olker, Dave (Global Solutions Engineering) [2]" w:date="2017-10-30T12:37:00Z">
        <w:r w:rsidRPr="00B0381D">
          <w:rPr>
            <w:rPrChange w:id="1057" w:author="Olker, Dave (Global Solutions Engineering) [2]" w:date="2017-10-30T13:47:00Z">
              <w:rPr>
                <w:color w:val="00B0F0"/>
              </w:rPr>
            </w:rPrChange>
          </w:rPr>
          <w:t>For example, to deploy a PWD session with a 12-hour timeout value, change this variable as follows:</w:t>
        </w:r>
      </w:ins>
    </w:p>
    <w:p w14:paraId="0DD2FBF4" w14:textId="4C0C0525" w:rsidR="00544D5C" w:rsidRPr="00B0381D" w:rsidRDefault="00544D5C">
      <w:pPr>
        <w:rPr>
          <w:rFonts w:ascii="Courier New" w:hAnsi="Courier New" w:cs="Courier New"/>
        </w:rPr>
      </w:pPr>
      <w:proofErr w:type="spellStart"/>
      <w:ins w:id="1058" w:author="Olker, Dave (Global Solutions Engineering) [2]" w:date="2017-10-30T12:37:00Z">
        <w:r w:rsidRPr="00B0381D">
          <w:rPr>
            <w:rFonts w:ascii="Courier New" w:hAnsi="Courier New" w:cs="Courier New"/>
            <w:rPrChange w:id="1059" w:author="Olker, Dave (Global Solutions Engineering) [2]" w:date="2017-10-30T13:47:00Z">
              <w:rPr>
                <w:rFonts w:ascii="Courier New" w:hAnsi="Courier New" w:cs="Courier New"/>
                <w:color w:val="00B0F0"/>
              </w:rPr>
            </w:rPrChange>
          </w:rPr>
          <w:t>pwd_duration</w:t>
        </w:r>
        <w:proofErr w:type="spellEnd"/>
        <w:r w:rsidRPr="00B0381D">
          <w:rPr>
            <w:rFonts w:ascii="Courier New" w:hAnsi="Courier New" w:cs="Courier New"/>
            <w:rPrChange w:id="1060" w:author="Olker, Dave (Global Solutions Engineering) [2]" w:date="2017-10-30T13:47:00Z">
              <w:rPr>
                <w:rFonts w:ascii="Courier New" w:hAnsi="Courier New" w:cs="Courier New"/>
                <w:color w:val="00B0F0"/>
              </w:rPr>
            </w:rPrChange>
          </w:rPr>
          <w:t>: '12h'</w:t>
        </w:r>
      </w:ins>
    </w:p>
    <w:p w14:paraId="67E01D8C" w14:textId="5390AB7C" w:rsidR="00B63505" w:rsidRPr="00B0381D" w:rsidRDefault="00544D5C" w:rsidP="00323C40">
      <w:pPr>
        <w:pStyle w:val="BodyTextMetricLight10pt"/>
      </w:pPr>
      <w:ins w:id="1061" w:author="Olker, Dave (Global Solutions Engineering) [2]" w:date="2017-10-30T12:38:00Z">
        <w:r w:rsidRPr="00B0381D">
          <w:rPr>
            <w:rPrChange w:id="1062" w:author="Olker, Dave (Global Solutions Engineering) [2]" w:date="2017-10-30T13:47:00Z">
              <w:rPr>
                <w:color w:val="00B0F0"/>
              </w:rPr>
            </w:rPrChange>
          </w:rPr>
          <w:t xml:space="preserve">To deploy a new PWD session </w:t>
        </w:r>
      </w:ins>
      <w:ins w:id="1063" w:author="Olker, Dave (Global Solutions Engineering) [2]" w:date="2017-10-30T12:47:00Z">
        <w:r w:rsidR="001A2CB9" w:rsidRPr="00B0381D">
          <w:rPr>
            <w:rPrChange w:id="1064" w:author="Olker, Dave (Global Solutions Engineering) [2]" w:date="2017-10-30T13:47:00Z">
              <w:rPr>
                <w:color w:val="00B0F0"/>
              </w:rPr>
            </w:rPrChange>
          </w:rPr>
          <w:t xml:space="preserve">using </w:t>
        </w:r>
      </w:ins>
      <w:ins w:id="1065" w:author="Olker, Dave (Global Solutions Engineering) [2]" w:date="2017-10-30T12:38:00Z">
        <w:r w:rsidRPr="00B0381D">
          <w:rPr>
            <w:rPrChange w:id="1066" w:author="Olker, Dave (Global Solutions Engineering) [2]" w:date="2017-10-30T13:47:00Z">
              <w:rPr>
                <w:color w:val="00B0F0"/>
              </w:rPr>
            </w:rPrChange>
          </w:rPr>
          <w:t xml:space="preserve">the modified session timer, re-run the </w:t>
        </w:r>
        <w:proofErr w:type="spellStart"/>
        <w:r w:rsidRPr="00B0381D">
          <w:rPr>
            <w:rFonts w:ascii="Courier New" w:hAnsi="Courier New" w:cs="Courier New"/>
            <w:rPrChange w:id="1067" w:author="Olker, Dave (Global Solutions Engineering) [2]" w:date="2017-10-30T13:47:00Z">
              <w:rPr>
                <w:color w:val="00B0F0"/>
              </w:rPr>
            </w:rPrChange>
          </w:rPr>
          <w:t>install_playwithdocker.yml</w:t>
        </w:r>
        <w:proofErr w:type="spellEnd"/>
        <w:r w:rsidRPr="00B0381D">
          <w:rPr>
            <w:rPrChange w:id="1068" w:author="Olker, Dave (Global Solutions Engineering) [2]" w:date="2017-10-30T13:47:00Z">
              <w:rPr>
                <w:color w:val="00B0F0"/>
              </w:rPr>
            </w:rPrChange>
          </w:rPr>
          <w:t xml:space="preserve"> playbook.</w:t>
        </w:r>
      </w:ins>
      <w:ins w:id="1069" w:author="Olker, Dave (Global Solutions Engineering) [2]" w:date="2017-10-30T12:39:00Z">
        <w:r w:rsidRPr="00B0381D">
          <w:rPr>
            <w:rPrChange w:id="1070" w:author="Olker, Dave (Global Solutions Engineering) [2]" w:date="2017-10-30T13:47:00Z">
              <w:rPr>
                <w:color w:val="00B0F0"/>
              </w:rPr>
            </w:rPrChange>
          </w:rPr>
          <w:t xml:space="preserve">  Once the session is deployed, launch a web browser on the </w:t>
        </w:r>
      </w:ins>
      <w:ins w:id="1071" w:author="Olker, Dave (Global Solutions Engineering) [2]" w:date="2017-10-30T12:40:00Z">
        <w:r w:rsidRPr="00B0381D">
          <w:rPr>
            <w:rPrChange w:id="1072" w:author="Olker, Dave (Global Solutions Engineering) [2]" w:date="2017-10-30T13:47:00Z">
              <w:rPr>
                <w:color w:val="00B0F0"/>
              </w:rPr>
            </w:rPrChange>
          </w:rPr>
          <w:t xml:space="preserve">system where PWD is </w:t>
        </w:r>
      </w:ins>
      <w:ins w:id="1073" w:author="Olker, Dave (Global Solutions Engineering) [2]" w:date="2017-10-30T12:47:00Z">
        <w:r w:rsidR="001A2CB9" w:rsidRPr="00B0381D">
          <w:rPr>
            <w:rPrChange w:id="1074" w:author="Olker, Dave (Global Solutions Engineering) [2]" w:date="2017-10-30T13:47:00Z">
              <w:rPr>
                <w:color w:val="00B0F0"/>
              </w:rPr>
            </w:rPrChange>
          </w:rPr>
          <w:t xml:space="preserve">running </w:t>
        </w:r>
      </w:ins>
      <w:ins w:id="1075" w:author="Olker, Dave (Global Solutions Engineering) [2]" w:date="2017-10-30T12:40:00Z">
        <w:r w:rsidRPr="00B0381D">
          <w:rPr>
            <w:rPrChange w:id="1076" w:author="Olker, Dave (Global Solutions Engineering) [2]" w:date="2017-10-30T13:47:00Z">
              <w:rPr>
                <w:color w:val="00B0F0"/>
              </w:rPr>
            </w:rPrChange>
          </w:rPr>
          <w:t xml:space="preserve">and browse to </w:t>
        </w:r>
        <w:r w:rsidRPr="00B0381D">
          <w:rPr>
            <w:rFonts w:ascii="Courier New" w:hAnsi="Courier New" w:cs="Courier New"/>
            <w:rPrChange w:id="1077" w:author="Olker, Dave (Global Solutions Engineering) [2]" w:date="2017-10-30T13:47:00Z">
              <w:rPr>
                <w:color w:val="00B0F0"/>
              </w:rPr>
            </w:rPrChange>
          </w:rPr>
          <w:t>localhost</w:t>
        </w:r>
        <w:r w:rsidRPr="00B0381D">
          <w:rPr>
            <w:rPrChange w:id="1078" w:author="Olker, Dave (Global Solutions Engineering) [2]" w:date="2017-10-30T13:47:00Z">
              <w:rPr>
                <w:color w:val="00B0F0"/>
              </w:rPr>
            </w:rPrChange>
          </w:rPr>
          <w:t xml:space="preserve"> as shown </w:t>
        </w:r>
      </w:ins>
      <w:r w:rsidR="00C04A0D">
        <w:t xml:space="preserve">in </w:t>
      </w:r>
      <w:r w:rsidR="00C04A0D" w:rsidRPr="00C04A0D">
        <w:fldChar w:fldCharType="begin"/>
      </w:r>
      <w:r w:rsidR="00C04A0D" w:rsidRPr="00C04A0D">
        <w:instrText xml:space="preserve"> REF _Ref498681595 \h </w:instrText>
      </w:r>
      <w:r w:rsidR="00C04A0D">
        <w:instrText xml:space="preserve"> \* MERGEFORMAT </w:instrText>
      </w:r>
      <w:r w:rsidR="00C04A0D" w:rsidRPr="00C04A0D">
        <w:fldChar w:fldCharType="separate"/>
      </w:r>
      <w:r w:rsidR="00653064" w:rsidRPr="00653064">
        <w:t>Figure 42</w:t>
      </w:r>
      <w:r w:rsidR="00C04A0D" w:rsidRPr="00C04A0D">
        <w:fldChar w:fldCharType="end"/>
      </w:r>
      <w:ins w:id="1079" w:author="Olker, Dave (Global Solutions Engineering) [2]" w:date="2017-10-30T12:40:00Z">
        <w:r w:rsidRPr="2F38FAA4">
          <w:t>:</w:t>
        </w:r>
      </w:ins>
    </w:p>
    <w:p w14:paraId="57D55528" w14:textId="77777777" w:rsidR="005D6EDE" w:rsidRDefault="005D6EDE" w:rsidP="00B40F0D">
      <w:pPr>
        <w:rPr>
          <w:ins w:id="1080" w:author="Olker, Dave (Global Solutions Engineering) [2]" w:date="2017-10-30T13:23:00Z"/>
          <w:color w:val="00B0F0"/>
        </w:rPr>
      </w:pPr>
    </w:p>
    <w:p w14:paraId="3F0C7D42" w14:textId="30D366E3" w:rsidR="00B63505" w:rsidRDefault="00B63505" w:rsidP="004118E4">
      <w:pPr>
        <w:pStyle w:val="FigureAfterspace"/>
      </w:pPr>
      <w:ins w:id="1081" w:author="Olker, Dave (Global Solutions Engineering) [2]" w:date="2017-10-30T13:23:00Z">
        <w:r>
          <w:rPr>
            <w:noProof/>
          </w:rPr>
          <w:lastRenderedPageBreak/>
          <w:drawing>
            <wp:inline distT="0" distB="0" distL="0" distR="0" wp14:anchorId="5624AF93" wp14:editId="4839F1BB">
              <wp:extent cx="4490224" cy="3092434"/>
              <wp:effectExtent l="19050" t="19050" r="24765" b="13335"/>
              <wp:docPr id="52080484" name="Picture 5208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4" name="Untitled-1.jpg"/>
                      <pic:cNvPicPr/>
                    </pic:nvPicPr>
                    <pic:blipFill>
                      <a:blip r:embed="rId92">
                        <a:extLst>
                          <a:ext uri="{28A0092B-C50C-407E-A947-70E740481C1C}">
                            <a14:useLocalDpi xmlns:a14="http://schemas.microsoft.com/office/drawing/2010/main" val="0"/>
                          </a:ext>
                        </a:extLst>
                      </a:blip>
                      <a:stretch>
                        <a:fillRect/>
                      </a:stretch>
                    </pic:blipFill>
                    <pic:spPr>
                      <a:xfrm>
                        <a:off x="0" y="0"/>
                        <a:ext cx="4507672" cy="3104450"/>
                      </a:xfrm>
                      <a:prstGeom prst="rect">
                        <a:avLst/>
                      </a:prstGeom>
                      <a:ln w="12700">
                        <a:solidFill>
                          <a:schemeClr val="accent1"/>
                        </a:solidFill>
                      </a:ln>
                    </pic:spPr>
                  </pic:pic>
                </a:graphicData>
              </a:graphic>
            </wp:inline>
          </w:drawing>
        </w:r>
      </w:ins>
    </w:p>
    <w:p w14:paraId="66E02362" w14:textId="38BFEE8D" w:rsidR="004118E4" w:rsidRDefault="004118E4" w:rsidP="004118E4">
      <w:pPr>
        <w:pStyle w:val="MISCFigureCaptionHeader8pt"/>
        <w:rPr>
          <w:ins w:id="1082" w:author="Olker, Dave (Global Solutions Engineering) [2]" w:date="2017-10-30T13:23:00Z"/>
        </w:rPr>
      </w:pPr>
      <w:bookmarkStart w:id="1083" w:name="_Ref498681595"/>
      <w:r w:rsidRPr="004118E4">
        <w:rPr>
          <w:rStyle w:val="MISCFigureCaptionHeaderBold8pt"/>
        </w:rPr>
        <w:t xml:space="preserve">Figure </w:t>
      </w:r>
      <w:r w:rsidRPr="2F38FAA4">
        <w:fldChar w:fldCharType="begin"/>
      </w:r>
      <w:r w:rsidRPr="004118E4">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42</w:t>
      </w:r>
      <w:r w:rsidRPr="2F38FAA4">
        <w:fldChar w:fldCharType="end"/>
      </w:r>
      <w:bookmarkEnd w:id="1083"/>
      <w:r w:rsidRPr="004118E4">
        <w:rPr>
          <w:rStyle w:val="MISCFigureCaptionHeaderBold8pt"/>
        </w:rPr>
        <w:t>.</w:t>
      </w:r>
      <w:r>
        <w:t xml:space="preserve"> Play with Docker user interface</w:t>
      </w:r>
    </w:p>
    <w:p w14:paraId="1D97CAF2" w14:textId="32AED2B6" w:rsidR="005D6EDE" w:rsidRDefault="005D6EDE" w:rsidP="00323C40">
      <w:pPr>
        <w:pStyle w:val="BodyTextMetricLight10pt"/>
        <w:rPr>
          <w:ins w:id="1084" w:author="Olker, Dave (Global Solutions Engineering) [2]" w:date="2017-10-30T13:24:00Z"/>
        </w:rPr>
      </w:pPr>
      <w:ins w:id="1085" w:author="Olker, Dave (Global Solutions Engineering) [2]" w:date="2017-10-30T13:24:00Z">
        <w:r w:rsidRPr="0093CDE9">
          <w:rPr>
            <w:rPrChange w:id="1086" w:author="Olker, Dave (Global Solutions Engineering) [2]" w:date="2017-10-30T13:31:00Z">
              <w:rPr>
                <w:color w:val="00B0F0"/>
              </w:rPr>
            </w:rPrChange>
          </w:rPr>
          <w:t xml:space="preserve">Selecting the wrench icon opens a </w:t>
        </w:r>
      </w:ins>
      <w:ins w:id="1087" w:author="Olker, Dave (Global Solutions Engineering) [2]" w:date="2017-10-30T13:26:00Z">
        <w:r w:rsidRPr="2F38FAA4">
          <w:t>“</w:t>
        </w:r>
      </w:ins>
      <w:ins w:id="1088" w:author="Olker, Dave (Global Solutions Engineering) [2]" w:date="2017-10-30T13:24:00Z">
        <w:r w:rsidRPr="0093CDE9">
          <w:rPr>
            <w:rPrChange w:id="1089" w:author="Olker, Dave (Global Solutions Engineering) [2]" w:date="2017-10-30T13:31:00Z">
              <w:rPr>
                <w:color w:val="00B0F0"/>
              </w:rPr>
            </w:rPrChange>
          </w:rPr>
          <w:t>Templates</w:t>
        </w:r>
      </w:ins>
      <w:ins w:id="1090" w:author="Olker, Dave (Global Solutions Engineering) [2]" w:date="2017-10-30T13:26:00Z">
        <w:r w:rsidRPr="2F38FAA4">
          <w:t>”</w:t>
        </w:r>
      </w:ins>
      <w:ins w:id="1091" w:author="Olker, Dave (Global Solutions Engineering) [2]" w:date="2017-10-30T13:24:00Z">
        <w:r w:rsidRPr="0093CDE9">
          <w:rPr>
            <w:rPrChange w:id="1092" w:author="Olker, Dave (Global Solutions Engineering) [2]" w:date="2017-10-30T13:31:00Z">
              <w:rPr>
                <w:color w:val="00B0F0"/>
              </w:rPr>
            </w:rPrChange>
          </w:rPr>
          <w:t xml:space="preserve"> box allowing users to choose between 3 Docker Swarm Manager </w:t>
        </w:r>
        <w:proofErr w:type="gramStart"/>
        <w:r w:rsidRPr="0093CDE9">
          <w:rPr>
            <w:rPrChange w:id="1093" w:author="Olker, Dave (Global Solutions Engineering) [2]" w:date="2017-10-30T13:31:00Z">
              <w:rPr>
                <w:color w:val="00B0F0"/>
              </w:rPr>
            </w:rPrChange>
          </w:rPr>
          <w:t>nodes</w:t>
        </w:r>
        <w:proofErr w:type="gramEnd"/>
        <w:r w:rsidRPr="0093CDE9">
          <w:rPr>
            <w:rPrChange w:id="1094" w:author="Olker, Dave (Global Solutions Engineering) [2]" w:date="2017-10-30T13:31:00Z">
              <w:rPr>
                <w:color w:val="00B0F0"/>
              </w:rPr>
            </w:rPrChange>
          </w:rPr>
          <w:t xml:space="preserve"> and 2 Worker nodes or 5 Manager nodes and no Workers, as shown</w:t>
        </w:r>
      </w:ins>
      <w:r w:rsidR="00C04A0D">
        <w:t xml:space="preserve"> in </w:t>
      </w:r>
      <w:r w:rsidR="00C04A0D" w:rsidRPr="00C04A0D">
        <w:fldChar w:fldCharType="begin"/>
      </w:r>
      <w:r w:rsidR="00C04A0D" w:rsidRPr="00C04A0D">
        <w:instrText xml:space="preserve"> REF _Ref498681594 \h </w:instrText>
      </w:r>
      <w:r w:rsidR="00C04A0D">
        <w:instrText xml:space="preserve"> \* MERGEFORMAT </w:instrText>
      </w:r>
      <w:r w:rsidR="00C04A0D" w:rsidRPr="00C04A0D">
        <w:fldChar w:fldCharType="separate"/>
      </w:r>
      <w:r w:rsidR="00653064" w:rsidRPr="00653064">
        <w:t>Figure 43</w:t>
      </w:r>
      <w:r w:rsidR="00C04A0D" w:rsidRPr="00C04A0D">
        <w:fldChar w:fldCharType="end"/>
      </w:r>
      <w:ins w:id="1095" w:author="Olker, Dave (Global Solutions Engineering) [2]" w:date="2017-10-30T13:24:00Z">
        <w:r w:rsidRPr="2F38FAA4">
          <w:t>:</w:t>
        </w:r>
      </w:ins>
    </w:p>
    <w:p w14:paraId="364AF345" w14:textId="238C3887" w:rsidR="005D6EDE" w:rsidRDefault="005D6EDE" w:rsidP="004118E4">
      <w:pPr>
        <w:pStyle w:val="FigureAfterspace"/>
      </w:pPr>
      <w:ins w:id="1096" w:author="Olker, Dave (Global Solutions Engineering) [2]" w:date="2017-10-30T13:25:00Z">
        <w:r>
          <w:rPr>
            <w:noProof/>
          </w:rPr>
          <w:drawing>
            <wp:inline distT="0" distB="0" distL="0" distR="0" wp14:anchorId="5561677C" wp14:editId="25DE9CD3">
              <wp:extent cx="4319239" cy="2966277"/>
              <wp:effectExtent l="19050" t="19050" r="24765" b="24765"/>
              <wp:docPr id="52080487" name="Picture 52080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0487" name="Untitled-2.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339449" cy="2980156"/>
                      </a:xfrm>
                      <a:prstGeom prst="rect">
                        <a:avLst/>
                      </a:prstGeom>
                      <a:ln w="12700">
                        <a:solidFill>
                          <a:schemeClr val="accent1"/>
                        </a:solidFill>
                      </a:ln>
                    </pic:spPr>
                  </pic:pic>
                </a:graphicData>
              </a:graphic>
            </wp:inline>
          </w:drawing>
        </w:r>
      </w:ins>
    </w:p>
    <w:p w14:paraId="33451319" w14:textId="48EE893E" w:rsidR="004118E4" w:rsidRDefault="004118E4" w:rsidP="004118E4">
      <w:pPr>
        <w:pStyle w:val="MISCFigureCaptionHeader8pt"/>
        <w:rPr>
          <w:ins w:id="1097" w:author="Olker, Dave (Global Solutions Engineering) [2]" w:date="2017-10-30T13:23:00Z"/>
        </w:rPr>
      </w:pPr>
      <w:bookmarkStart w:id="1098" w:name="_Ref498681594"/>
      <w:r w:rsidRPr="004118E4">
        <w:rPr>
          <w:rStyle w:val="MISCFigureCaptionHeaderBold8pt"/>
        </w:rPr>
        <w:t xml:space="preserve">Figure </w:t>
      </w:r>
      <w:r w:rsidRPr="2F38FAA4">
        <w:fldChar w:fldCharType="begin"/>
      </w:r>
      <w:r w:rsidRPr="004118E4">
        <w:rPr>
          <w:rStyle w:val="MISCFigureCaptionHeaderBold8pt"/>
        </w:rPr>
        <w:instrText xml:space="preserve"> SEQ Figure \* ARABIC </w:instrText>
      </w:r>
      <w:r w:rsidRPr="2F38FAA4">
        <w:rPr>
          <w:rStyle w:val="MISCFigureCaptionHeaderBold8pt"/>
        </w:rPr>
        <w:fldChar w:fldCharType="separate"/>
      </w:r>
      <w:r w:rsidR="00653064">
        <w:rPr>
          <w:rStyle w:val="MISCFigureCaptionHeaderBold8pt"/>
          <w:noProof/>
        </w:rPr>
        <w:t>43</w:t>
      </w:r>
      <w:r w:rsidRPr="2F38FAA4">
        <w:fldChar w:fldCharType="end"/>
      </w:r>
      <w:bookmarkEnd w:id="1098"/>
      <w:r w:rsidRPr="004118E4">
        <w:rPr>
          <w:rStyle w:val="MISCFigureCaptionHeaderBold8pt"/>
        </w:rPr>
        <w:t>.</w:t>
      </w:r>
      <w:r>
        <w:t xml:space="preserve"> Configure Play with Docker</w:t>
      </w:r>
    </w:p>
    <w:p w14:paraId="72B53872" w14:textId="3E625CF7" w:rsidR="0015318B" w:rsidRDefault="005D6EDE" w:rsidP="00323C40">
      <w:pPr>
        <w:pStyle w:val="BodyTextMetricLight10pt"/>
        <w:rPr>
          <w:ins w:id="1099" w:author="Olker, Dave (Global Solutions Engineering) [2]" w:date="2017-10-30T12:22:00Z"/>
        </w:rPr>
        <w:sectPr w:rsidR="0015318B" w:rsidSect="001D531A">
          <w:headerReference w:type="default" r:id="rId94"/>
          <w:footerReference w:type="even" r:id="rId95"/>
          <w:footerReference w:type="default" r:id="rId96"/>
          <w:headerReference w:type="first" r:id="rId97"/>
          <w:footerReference w:type="first" r:id="rId98"/>
          <w:pgSz w:w="12240" w:h="15840" w:code="1"/>
          <w:pgMar w:top="1800" w:right="720" w:bottom="720" w:left="720" w:header="360" w:footer="864" w:gutter="0"/>
          <w:pgNumType w:start="3"/>
          <w:cols w:space="720"/>
          <w:formProt w:val="0"/>
          <w:noEndnote/>
          <w:titlePg/>
          <w:docGrid w:linePitch="245"/>
        </w:sectPr>
      </w:pPr>
      <w:ins w:id="1106" w:author="Olker, Dave (Global Solutions Engineering) [2]" w:date="2017-10-30T13:26:00Z">
        <w:r w:rsidRPr="220BB3F8">
          <w:rPr>
            <w:rPrChange w:id="1107" w:author="Olker, Dave (Global Solutions Engineering) [2]" w:date="2017-10-30T13:32:00Z">
              <w:rPr>
                <w:color w:val="00B0F0"/>
              </w:rPr>
            </w:rPrChange>
          </w:rPr>
          <w:t>For more information about using the Play with Docker service, visit the Play with Docker Classroom site</w:t>
        </w:r>
      </w:ins>
      <w:r w:rsidR="00363E91">
        <w:t xml:space="preserve"> at</w:t>
      </w:r>
      <w:ins w:id="1108" w:author="Olker, Dave (Global Solutions Engineering) [2]" w:date="2017-10-30T13:26:00Z">
        <w:r w:rsidRPr="2F38FAA4">
          <w:t xml:space="preserve">: </w:t>
        </w:r>
        <w:r w:rsidRPr="2F38FAA4">
          <w:fldChar w:fldCharType="begin"/>
        </w:r>
        <w:r>
          <w:rPr>
            <w:color w:val="00B0F0"/>
          </w:rPr>
          <w:instrText xml:space="preserve"> HYPERLINK "</w:instrText>
        </w:r>
        <w:r w:rsidRPr="005D6EDE">
          <w:rPr>
            <w:color w:val="00B0F0"/>
            <w:rPrChange w:id="1109" w:author="Olker, Dave (Global Solutions Engineering) [2]" w:date="2017-10-30T13:26:00Z">
              <w:rPr>
                <w:rStyle w:val="Hyperlink"/>
              </w:rPr>
            </w:rPrChange>
          </w:rPr>
          <w:instrText>http:</w:instrText>
        </w:r>
        <w:r w:rsidRPr="005D6EDE">
          <w:rPr>
            <w:color w:val="00B0F0"/>
          </w:rPr>
          <w:instrText>//training.play-with-docker.co</w:instrText>
        </w:r>
        <w:r>
          <w:rPr>
            <w:color w:val="00B0F0"/>
          </w:rPr>
          <w:instrText xml:space="preserve">m" </w:instrText>
        </w:r>
      </w:ins>
      <w:ins w:id="1110" w:author="Olker, Dave (Global Solutions Engineering) [2]" w:date="2017-10-30T13:26:00Z">
        <w:r w:rsidRPr="2F38FAA4">
          <w:rPr>
            <w:color w:val="00B0F0"/>
          </w:rPr>
          <w:fldChar w:fldCharType="separate"/>
        </w:r>
      </w:ins>
      <w:r w:rsidRPr="005D6EDE">
        <w:rPr>
          <w:rStyle w:val="Hyperlink"/>
        </w:rPr>
        <w:t>http:</w:t>
      </w:r>
      <w:r w:rsidRPr="00280CD1">
        <w:rPr>
          <w:rStyle w:val="Hyperlink"/>
        </w:rPr>
        <w:t>//training.play-with-docker.com</w:t>
      </w:r>
      <w:ins w:id="1111" w:author="Olker, Dave (Global Solutions Engineering) [2]" w:date="2017-10-30T13:26:00Z">
        <w:r w:rsidRPr="2F38FAA4">
          <w:fldChar w:fldCharType="end"/>
        </w:r>
        <w:r w:rsidRPr="2F38FAA4">
          <w:t xml:space="preserve">. </w:t>
        </w:r>
      </w:ins>
    </w:p>
    <w:p w14:paraId="238A3B26" w14:textId="77777777" w:rsidR="009653E5" w:rsidRPr="005E4E70" w:rsidRDefault="009653E5" w:rsidP="00722391">
      <w:pPr>
        <w:pStyle w:val="Heading1"/>
      </w:pPr>
      <w:bookmarkStart w:id="1112" w:name="_Toc421625783"/>
      <w:bookmarkStart w:id="1113" w:name="_Toc421627405"/>
      <w:bookmarkStart w:id="1114" w:name="_Toc500883941"/>
      <w:bookmarkEnd w:id="7"/>
      <w:bookmarkEnd w:id="979"/>
      <w:r w:rsidRPr="005E4E70">
        <w:lastRenderedPageBreak/>
        <w:t xml:space="preserve">Resources </w:t>
      </w:r>
      <w:r w:rsidR="00E21716" w:rsidRPr="005E4E70">
        <w:t>and</w:t>
      </w:r>
      <w:r w:rsidRPr="005E4E70">
        <w:t xml:space="preserve"> additional links</w:t>
      </w:r>
      <w:bookmarkEnd w:id="1112"/>
      <w:bookmarkEnd w:id="1113"/>
      <w:bookmarkEnd w:id="1114"/>
    </w:p>
    <w:p w14:paraId="11BBF935" w14:textId="77777777" w:rsidR="00363E91" w:rsidRPr="009A0BA0" w:rsidRDefault="00363E91" w:rsidP="00363E91">
      <w:pPr>
        <w:pStyle w:val="BodyTextMetricLight10pt"/>
        <w:rPr>
          <w:rStyle w:val="Hyperlink"/>
        </w:rPr>
      </w:pPr>
      <w:r w:rsidRPr="009A0BA0">
        <w:t xml:space="preserve">HPE Reference Architectures </w:t>
      </w:r>
      <w:r w:rsidRPr="009A0BA0">
        <w:br/>
      </w:r>
      <w:hyperlink r:id="rId99">
        <w:r w:rsidRPr="009A0BA0">
          <w:rPr>
            <w:rStyle w:val="Hyperlink"/>
          </w:rPr>
          <w:t>hpe.com/info/ra</w:t>
        </w:r>
      </w:hyperlink>
    </w:p>
    <w:p w14:paraId="7354171B" w14:textId="77777777" w:rsidR="00363E91" w:rsidRPr="009A0BA0" w:rsidRDefault="00363E91" w:rsidP="00363E91">
      <w:pPr>
        <w:pStyle w:val="BodyTextMetricLight10pt"/>
        <w:rPr>
          <w:rStyle w:val="Hyperlink"/>
        </w:rPr>
      </w:pPr>
      <w:commentRangeStart w:id="1115"/>
      <w:r w:rsidRPr="008628D5">
        <w:rPr>
          <w:rStyle w:val="Hyperlink"/>
          <w:u w:val="none"/>
        </w:rPr>
        <w:t>HPE | Docker Alliance page</w:t>
      </w:r>
      <w:commentRangeEnd w:id="1115"/>
      <w:r w:rsidRPr="008628D5">
        <w:rPr>
          <w:rStyle w:val="CommentReference"/>
        </w:rPr>
        <w:commentReference w:id="1115"/>
      </w:r>
      <w:r>
        <w:br/>
      </w:r>
      <w:hyperlink r:id="rId100">
        <w:r w:rsidR="2F38FAA4" w:rsidRPr="2F38FAA4">
          <w:rPr>
            <w:rStyle w:val="Hyperlink"/>
          </w:rPr>
          <w:t>http://h22168.www2.hpe.com/us/en/partners/docker/</w:t>
        </w:r>
      </w:hyperlink>
    </w:p>
    <w:p w14:paraId="7C075121" w14:textId="77777777" w:rsidR="00363E91" w:rsidRPr="009A0BA0" w:rsidRDefault="00363E91" w:rsidP="00363E91">
      <w:pPr>
        <w:pStyle w:val="BodyTextMetricLight10pt"/>
        <w:rPr>
          <w:u w:val="single"/>
        </w:rPr>
      </w:pPr>
      <w:r w:rsidRPr="009A0BA0">
        <w:rPr>
          <w:rStyle w:val="Hyperlink"/>
          <w:u w:val="none"/>
        </w:rPr>
        <w:t>HPE Servers</w:t>
      </w:r>
      <w:r w:rsidRPr="009A0BA0">
        <w:br/>
      </w:r>
      <w:hyperlink r:id="rId101">
        <w:r w:rsidRPr="009A0BA0">
          <w:rPr>
            <w:rStyle w:val="Hyperlink"/>
            <w:rFonts w:cstheme="minorBidi"/>
          </w:rPr>
          <w:t>hpe.com/servers</w:t>
        </w:r>
      </w:hyperlink>
    </w:p>
    <w:p w14:paraId="3FC0559A" w14:textId="77777777" w:rsidR="00363E91" w:rsidRPr="009A0BA0" w:rsidRDefault="00363E91" w:rsidP="00363E91">
      <w:pPr>
        <w:pStyle w:val="BodyTextMetricLight10pt"/>
        <w:rPr>
          <w:rStyle w:val="Hyperlink"/>
        </w:rPr>
      </w:pPr>
      <w:r w:rsidRPr="009A0BA0">
        <w:t>HPE Storage</w:t>
      </w:r>
      <w:r w:rsidRPr="009A0BA0">
        <w:br/>
      </w:r>
      <w:hyperlink r:id="rId102">
        <w:r w:rsidRPr="009A0BA0">
          <w:rPr>
            <w:rStyle w:val="Hyperlink"/>
          </w:rPr>
          <w:t>hpe.com/storage</w:t>
        </w:r>
      </w:hyperlink>
    </w:p>
    <w:p w14:paraId="50A0BD1A" w14:textId="77777777" w:rsidR="00363E91" w:rsidRPr="009A0BA0" w:rsidRDefault="00363E91" w:rsidP="00363E91">
      <w:pPr>
        <w:pStyle w:val="BodyTextMetricLight10pt"/>
        <w:rPr>
          <w:rStyle w:val="Hyperlink"/>
        </w:rPr>
      </w:pPr>
      <w:r w:rsidRPr="009A0BA0">
        <w:t xml:space="preserve">HPE </w:t>
      </w:r>
      <w:proofErr w:type="gramStart"/>
      <w:r w:rsidRPr="009A0BA0">
        <w:t>Networking</w:t>
      </w:r>
      <w:proofErr w:type="gramEnd"/>
      <w:r w:rsidRPr="009A0BA0">
        <w:br/>
      </w:r>
      <w:hyperlink r:id="rId103">
        <w:r w:rsidRPr="009A0BA0">
          <w:rPr>
            <w:rStyle w:val="Hyperlink"/>
          </w:rPr>
          <w:t>hpe.com/networking</w:t>
        </w:r>
      </w:hyperlink>
    </w:p>
    <w:p w14:paraId="41836536" w14:textId="77777777" w:rsidR="00363E91" w:rsidRPr="009A0BA0" w:rsidRDefault="00363E91" w:rsidP="00363E91">
      <w:pPr>
        <w:pStyle w:val="BodyTextMetricLight10pt"/>
      </w:pPr>
      <w:r w:rsidRPr="009A0BA0">
        <w:t>HPE Technology Consulting Services</w:t>
      </w:r>
      <w:r w:rsidRPr="009A0BA0">
        <w:br/>
      </w:r>
      <w:hyperlink r:id="rId104">
        <w:r w:rsidRPr="009A0BA0">
          <w:rPr>
            <w:rStyle w:val="Hyperlink"/>
          </w:rPr>
          <w:t>hpe.com/us/</w:t>
        </w:r>
        <w:proofErr w:type="spellStart"/>
        <w:r w:rsidRPr="009A0BA0">
          <w:rPr>
            <w:rStyle w:val="Hyperlink"/>
          </w:rPr>
          <w:t>en</w:t>
        </w:r>
        <w:proofErr w:type="spellEnd"/>
        <w:r w:rsidRPr="009A0BA0">
          <w:rPr>
            <w:rStyle w:val="Hyperlink"/>
          </w:rPr>
          <w:t>/services/consulting.html</w:t>
        </w:r>
      </w:hyperlink>
    </w:p>
    <w:p w14:paraId="50523AD4" w14:textId="77777777" w:rsidR="00645781" w:rsidRDefault="00645781" w:rsidP="00E4293D">
      <w:pPr>
        <w:pStyle w:val="BackPageLearnmoreatURL12pt"/>
        <w:rPr>
          <w:rStyle w:val="Hyperlink"/>
        </w:rPr>
      </w:pPr>
    </w:p>
    <w:p w14:paraId="7DA7A503" w14:textId="77777777" w:rsidR="00CF42EB" w:rsidRPr="005E4E70" w:rsidRDefault="00CF42EB" w:rsidP="00E4293D">
      <w:pPr>
        <w:pStyle w:val="BackPageLearnmoreatURL12pt"/>
        <w:rPr>
          <w:rStyle w:val="Hyperlink"/>
        </w:rPr>
      </w:pPr>
    </w:p>
    <w:sectPr w:rsidR="00CF42EB" w:rsidRPr="005E4E70" w:rsidSect="00A470B2">
      <w:headerReference w:type="even" r:id="rId105"/>
      <w:headerReference w:type="default" r:id="rId106"/>
      <w:footerReference w:type="even" r:id="rId107"/>
      <w:footerReference w:type="default" r:id="rId108"/>
      <w:footerReference w:type="first" r:id="rId109"/>
      <w:pgSz w:w="12240" w:h="15840" w:code="1"/>
      <w:pgMar w:top="1800" w:right="720" w:bottom="720" w:left="720" w:header="360" w:footer="576" w:gutter="0"/>
      <w:cols w:space="720"/>
      <w:formProt w:val="0"/>
      <w:noEndnote/>
      <w:docGrid w:linePitch="245"/>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 " w:date="2017-11-07T08:56:00Z" w:initials="RI">
    <w:p w14:paraId="1FABA19B" w14:textId="77777777" w:rsidR="00B83174" w:rsidRDefault="00B83174" w:rsidP="00391F88">
      <w:pPr>
        <w:pStyle w:val="CommentText"/>
      </w:pPr>
      <w:r>
        <w:rPr>
          <w:rStyle w:val="CommentReference"/>
        </w:rPr>
        <w:annotationRef/>
      </w:r>
      <w:r>
        <w:t>From Trisha:</w:t>
      </w:r>
    </w:p>
    <w:p w14:paraId="16637880" w14:textId="77777777" w:rsidR="00B83174" w:rsidRDefault="00B83174" w:rsidP="00391F88">
      <w:pPr>
        <w:rPr>
          <w:rFonts w:ascii="Times New Roman" w:hAnsi="Times New Roman"/>
          <w:sz w:val="24"/>
        </w:rPr>
      </w:pPr>
      <w:proofErr w:type="gramStart"/>
      <w:r>
        <w:rPr>
          <w:rFonts w:ascii="Arial" w:hAnsi="Arial" w:cs="Arial"/>
          <w:color w:val="333333"/>
          <w:sz w:val="20"/>
          <w:szCs w:val="20"/>
          <w:shd w:val="clear" w:color="auto" w:fill="FFFFFF"/>
        </w:rPr>
        <w:t>old</w:t>
      </w:r>
      <w:proofErr w:type="gramEnd"/>
      <w:r>
        <w:rPr>
          <w:rFonts w:ascii="Arial" w:hAnsi="Arial" w:cs="Arial"/>
          <w:color w:val="333333"/>
          <w:sz w:val="20"/>
          <w:szCs w:val="20"/>
          <w:shd w:val="clear" w:color="auto" w:fill="FFFFFF"/>
        </w:rPr>
        <w:t xml:space="preserve"> logo, please pull from - </w:t>
      </w:r>
      <w:hyperlink r:id="rId1" w:tgtFrame="_blank" w:history="1">
        <w:r>
          <w:rPr>
            <w:rStyle w:val="Hyperlink"/>
            <w:rFonts w:ascii="Arial" w:hAnsi="Arial" w:cs="Arial"/>
            <w:color w:val="6611CC"/>
            <w:sz w:val="20"/>
            <w:szCs w:val="20"/>
            <w:shd w:val="clear" w:color="auto" w:fill="FFFFFF"/>
          </w:rPr>
          <w:t>https://www.docker.com/sites/default/files/legal/DockerMarks_may2017.zip</w:t>
        </w:r>
      </w:hyperlink>
    </w:p>
    <w:p w14:paraId="01127B07" w14:textId="77777777" w:rsidR="00B83174" w:rsidRDefault="00B83174" w:rsidP="00391F88">
      <w:pPr>
        <w:pStyle w:val="CommentText"/>
      </w:pPr>
    </w:p>
  </w:comment>
  <w:comment w:id="1" w:author="McGoldrick, Gabriel" w:date="2017-11-08T19:21:00Z" w:initials="MG">
    <w:p w14:paraId="3D067BAF" w14:textId="77777777" w:rsidR="00B83174" w:rsidRDefault="00B83174" w:rsidP="00391F88">
      <w:pPr>
        <w:pStyle w:val="CommentText"/>
      </w:pPr>
      <w:r>
        <w:rPr>
          <w:rStyle w:val="CommentReference"/>
        </w:rPr>
        <w:annotationRef/>
      </w:r>
      <w:proofErr w:type="gramStart"/>
      <w:r>
        <w:t>done</w:t>
      </w:r>
      <w:proofErr w:type="gramEnd"/>
    </w:p>
  </w:comment>
  <w:comment w:id="18" w:author="Moynihan, Nick" w:date="2017-08-23T15:03:00Z" w:initials="MN">
    <w:p w14:paraId="5C2B12C3" w14:textId="5189C19F" w:rsidR="00B83174" w:rsidRDefault="00B83174">
      <w:pPr>
        <w:pStyle w:val="CommentText"/>
      </w:pPr>
      <w:r>
        <w:rPr>
          <w:rStyle w:val="CommentReference"/>
        </w:rPr>
        <w:annotationRef/>
      </w:r>
      <w:r>
        <w:t>Add link to OPS guide here once completed.</w:t>
      </w:r>
    </w:p>
  </w:comment>
  <w:comment w:id="87" w:author="Moynihan, Nick" w:date="2017-08-23T15:03:00Z" w:initials="MN">
    <w:p w14:paraId="229632ED" w14:textId="0142A10E" w:rsidR="00B83174" w:rsidRDefault="00B83174">
      <w:pPr>
        <w:pStyle w:val="CommentText"/>
      </w:pPr>
      <w:r>
        <w:rPr>
          <w:rStyle w:val="CommentReference"/>
        </w:rPr>
        <w:annotationRef/>
      </w:r>
      <w:r>
        <w:t>Version of Docker is latest 17.06 as of 16/08/2-17.</w:t>
      </w:r>
    </w:p>
  </w:comment>
  <w:comment w:id="99" w:author="Moynihan, Nick" w:date="2017-10-09T16:38:00Z" w:initials="MN">
    <w:p w14:paraId="5BE25826" w14:textId="3AAC55BD" w:rsidR="00B83174" w:rsidRDefault="00B83174">
      <w:pPr>
        <w:pStyle w:val="CommentText"/>
      </w:pPr>
      <w:r>
        <w:rPr>
          <w:rStyle w:val="CommentReference"/>
        </w:rPr>
        <w:annotationRef/>
      </w:r>
      <w:r>
        <w:t>New development architecture diagram added 9/10 which incorporates CloudBees team edition software which is now being delivered via a container.  Logspout container is also present to show the link between this container and ELK stack.</w:t>
      </w:r>
    </w:p>
  </w:comment>
  <w:comment w:id="103" w:author="McGoldrick, Gabriel" w:date="2017-09-08T10:28:00Z" w:initials="MG">
    <w:p w14:paraId="2E55C081" w14:textId="77777777" w:rsidR="00B83174" w:rsidRDefault="00B83174" w:rsidP="00B675D7">
      <w:pPr>
        <w:pStyle w:val="CommentText"/>
      </w:pPr>
      <w:r>
        <w:rPr>
          <w:rStyle w:val="CommentReference"/>
        </w:rPr>
        <w:annotationRef/>
      </w:r>
      <w:r>
        <w:t>Need specific offering here</w:t>
      </w:r>
    </w:p>
  </w:comment>
  <w:comment w:id="112" w:author="McGoldrick, Gabriel" w:date="2017-11-01T16:16:00Z" w:initials="MG">
    <w:p w14:paraId="0DAA588B" w14:textId="67E03E79" w:rsidR="00B83174" w:rsidRDefault="00B83174">
      <w:pPr>
        <w:pStyle w:val="CommentText"/>
      </w:pPr>
      <w:r>
        <w:rPr>
          <w:rStyle w:val="CommentReference"/>
        </w:rPr>
        <w:annotationRef/>
      </w:r>
      <w:r>
        <w:t xml:space="preserve">Dose this need separate </w:t>
      </w:r>
      <w:proofErr w:type="gramStart"/>
      <w:r>
        <w:t>vCPU  and</w:t>
      </w:r>
      <w:proofErr w:type="gramEnd"/>
      <w:r>
        <w:t xml:space="preserve"> Memory sizing tables </w:t>
      </w:r>
    </w:p>
  </w:comment>
  <w:comment w:id="113" w:author="Olker, Dave (Global Solutions Engineering)" w:date="2017-08-25T12:29:00Z" w:initials="OE">
    <w:p w14:paraId="40FEE485" w14:textId="77777777" w:rsidR="00B83174" w:rsidRDefault="00B83174" w:rsidP="000A0348">
      <w:pPr>
        <w:pStyle w:val="CommentText"/>
      </w:pPr>
      <w:r>
        <w:rPr>
          <w:rStyle w:val="CommentReference"/>
        </w:rPr>
        <w:annotationRef/>
      </w:r>
      <w:r>
        <w:t>"</w:t>
      </w:r>
      <w:proofErr w:type="gramStart"/>
      <w:r>
        <w:t>describes</w:t>
      </w:r>
      <w:proofErr w:type="gramEnd"/>
      <w:r>
        <w:t>".  Also, I assume this section is still TODO?</w:t>
      </w:r>
    </w:p>
  </w:comment>
  <w:comment w:id="114" w:author="McGoldrick, Gabriel" w:date="2017-10-30T08:46:00Z" w:initials="MG">
    <w:p w14:paraId="0D9192F1" w14:textId="77777777" w:rsidR="00B83174" w:rsidRDefault="00B83174" w:rsidP="000A0348">
      <w:pPr>
        <w:pStyle w:val="CommentText"/>
      </w:pPr>
      <w:r>
        <w:rPr>
          <w:rStyle w:val="CommentReference"/>
        </w:rPr>
        <w:annotationRef/>
      </w:r>
      <w:r>
        <w:t>DONE</w:t>
      </w:r>
    </w:p>
  </w:comment>
  <w:comment w:id="187" w:author=" " w:date="2017-11-07T09:13:00Z" w:initials="RI">
    <w:p w14:paraId="5555980D" w14:textId="77777777" w:rsidR="00B83174" w:rsidRDefault="00B83174" w:rsidP="00E41DFF">
      <w:pPr>
        <w:pStyle w:val="CommentText"/>
      </w:pPr>
      <w:r>
        <w:rPr>
          <w:rStyle w:val="CommentReference"/>
        </w:rPr>
        <w:annotationRef/>
      </w:r>
      <w:r>
        <w:t xml:space="preserve">Docker store has a link that points to the </w:t>
      </w:r>
      <w:proofErr w:type="spellStart"/>
      <w:r>
        <w:t>gh</w:t>
      </w:r>
      <w:proofErr w:type="spellEnd"/>
      <w:r>
        <w:t xml:space="preserve"> page</w:t>
      </w:r>
    </w:p>
  </w:comment>
  <w:comment w:id="213" w:author="Olker, Dave (Global Solutions Engineering)" w:date="2017-08-25T12:40:00Z" w:initials="OE">
    <w:p w14:paraId="308334B4" w14:textId="77777777" w:rsidR="00B83174" w:rsidRDefault="00B83174" w:rsidP="008E331A">
      <w:pPr>
        <w:pStyle w:val="CommentText"/>
      </w:pPr>
      <w:r>
        <w:rPr>
          <w:rStyle w:val="CommentReference"/>
        </w:rPr>
        <w:annotationRef/>
      </w:r>
      <w:r>
        <w:t>List numbering is wrong</w:t>
      </w:r>
    </w:p>
  </w:comment>
  <w:comment w:id="214" w:author="McGoldrick, Gabriel" w:date="2017-08-29T11:18:00Z" w:initials="MG">
    <w:p w14:paraId="3489A9F8" w14:textId="77777777" w:rsidR="00B83174" w:rsidRDefault="00B83174" w:rsidP="008E331A">
      <w:pPr>
        <w:pStyle w:val="CommentText"/>
      </w:pPr>
      <w:r>
        <w:rPr>
          <w:rStyle w:val="CommentReference"/>
        </w:rPr>
        <w:annotationRef/>
      </w:r>
      <w:r>
        <w:t>This looks fine in desktop Word – I suspect it is just a problem with the online editor. As the docs will be output to PDF using the desktop version, this shouldn’t be a problem.</w:t>
      </w:r>
    </w:p>
  </w:comment>
  <w:comment w:id="356" w:author="Olker, Dave (Global Solutions Engineering)" w:date="2017-08-25T13:22:00Z" w:initials="OE">
    <w:p w14:paraId="60502812" w14:textId="77777777" w:rsidR="00B83174" w:rsidRDefault="00B83174" w:rsidP="00C9313F">
      <w:pPr>
        <w:pStyle w:val="CommentText"/>
      </w:pPr>
      <w:r>
        <w:rPr>
          <w:rStyle w:val="CommentReference"/>
        </w:rPr>
        <w:annotationRef/>
      </w:r>
      <w:proofErr w:type="spellStart"/>
      <w:r>
        <w:t>docker_post_config.yml</w:t>
      </w:r>
      <w:proofErr w:type="spellEnd"/>
    </w:p>
  </w:comment>
  <w:comment w:id="357" w:author="McGoldrick, Gabriel" w:date="2017-08-29T11:25:00Z" w:initials="MG">
    <w:p w14:paraId="7E1E131A" w14:textId="77777777" w:rsidR="00B83174" w:rsidRDefault="00B83174" w:rsidP="00C9313F">
      <w:pPr>
        <w:pStyle w:val="CommentText"/>
      </w:pPr>
      <w:r>
        <w:rPr>
          <w:rStyle w:val="CommentReference"/>
        </w:rPr>
        <w:annotationRef/>
      </w:r>
      <w:proofErr w:type="gramStart"/>
      <w:r>
        <w:t>fixed</w:t>
      </w:r>
      <w:proofErr w:type="gramEnd"/>
    </w:p>
  </w:comment>
  <w:comment w:id="417" w:author="McGoldrick, Gabriel" w:date="2017-08-22T21:34:00Z" w:initials="MG">
    <w:p w14:paraId="02E5EC3C" w14:textId="3A5A4836" w:rsidR="00B83174" w:rsidRDefault="00B83174">
      <w:pPr>
        <w:pStyle w:val="CommentText"/>
      </w:pPr>
      <w:r>
        <w:rPr>
          <w:rStyle w:val="CommentReference"/>
        </w:rPr>
        <w:annotationRef/>
      </w:r>
      <w:r>
        <w:t xml:space="preserve">TODO Add Dave </w:t>
      </w:r>
      <w:proofErr w:type="spellStart"/>
      <w:r>
        <w:t>Olker’s</w:t>
      </w:r>
      <w:proofErr w:type="spellEnd"/>
      <w:r>
        <w:t xml:space="preserve"> section </w:t>
      </w:r>
    </w:p>
  </w:comment>
  <w:comment w:id="435" w:author="Olker, Dave (Global Solutions Engineering)" w:date="2017-08-25T13:25:00Z" w:initials="OE">
    <w:p w14:paraId="3AECA064" w14:textId="77777777" w:rsidR="00B83174" w:rsidRDefault="00B83174" w:rsidP="005022BD">
      <w:pPr>
        <w:pStyle w:val="CommentText"/>
      </w:pPr>
      <w:r>
        <w:rPr>
          <w:rStyle w:val="CommentReference"/>
        </w:rPr>
        <w:annotationRef/>
      </w:r>
      <w:proofErr w:type="gramStart"/>
      <w:r>
        <w:t>remove</w:t>
      </w:r>
      <w:proofErr w:type="gramEnd"/>
      <w:r>
        <w:t xml:space="preserve"> blank space</w:t>
      </w:r>
    </w:p>
  </w:comment>
  <w:comment w:id="434" w:author="McGoldrick, Gabriel" w:date="2017-08-29T11:29:00Z" w:initials="MG">
    <w:p w14:paraId="22D1DF2B" w14:textId="77777777" w:rsidR="00B83174" w:rsidRDefault="00B83174" w:rsidP="005022BD">
      <w:pPr>
        <w:pStyle w:val="CommentText"/>
      </w:pPr>
      <w:r>
        <w:rPr>
          <w:rStyle w:val="CommentReference"/>
        </w:rPr>
        <w:annotationRef/>
      </w:r>
      <w:proofErr w:type="gramStart"/>
      <w:r>
        <w:t>no</w:t>
      </w:r>
      <w:proofErr w:type="gramEnd"/>
      <w:r>
        <w:t xml:space="preserve"> blank space present – just looks that way due to font used</w:t>
      </w:r>
    </w:p>
  </w:comment>
  <w:comment w:id="437" w:author="Leung, Ka Wai (CDI) [2]" w:date="2017-09-13T11:25:00Z" w:initials="LKW(">
    <w:p w14:paraId="6D1A2D1D" w14:textId="77777777" w:rsidR="00B83174" w:rsidRDefault="00B83174" w:rsidP="003841FD">
      <w:pPr>
        <w:pStyle w:val="CommentText"/>
      </w:pPr>
      <w:r>
        <w:rPr>
          <w:rStyle w:val="CommentReference"/>
        </w:rPr>
        <w:annotationRef/>
      </w:r>
      <w:r>
        <w:t xml:space="preserve">Gab, can you work with Christophe to document the backup that we preconfigured in the Ansible scripts.  I believe we setup a gold and silver type of backup policy and auto applied that for the container data volume, the DTR, and the rest of the VMs.  One is backup every hour, one is every 24 hours.  We should describe that in a section on what policy is map to what content, and let the user know how to </w:t>
      </w:r>
      <w:proofErr w:type="gramStart"/>
      <w:r>
        <w:t>modify  them</w:t>
      </w:r>
      <w:proofErr w:type="gramEnd"/>
      <w:r>
        <w:t>.</w:t>
      </w:r>
    </w:p>
  </w:comment>
  <w:comment w:id="438" w:author="McGoldrick, Gabriel" w:date="2017-10-30T11:52:00Z" w:initials="MG">
    <w:p w14:paraId="2041A18E" w14:textId="77777777" w:rsidR="00B83174" w:rsidRDefault="00B83174" w:rsidP="003841FD">
      <w:pPr>
        <w:pStyle w:val="CommentText"/>
      </w:pPr>
      <w:r>
        <w:rPr>
          <w:rStyle w:val="CommentReference"/>
        </w:rPr>
        <w:annotationRef/>
      </w:r>
      <w:r>
        <w:t>DONE – Added new section on backup and restore</w:t>
      </w:r>
    </w:p>
  </w:comment>
  <w:comment w:id="439" w:author="Olker, Dave (Global Solutions Engineering)" w:date="2017-08-25T13:27:00Z" w:initials="OE">
    <w:p w14:paraId="10DF8D58" w14:textId="77777777" w:rsidR="00B83174" w:rsidRDefault="00B83174" w:rsidP="003841FD">
      <w:pPr>
        <w:pStyle w:val="CommentText"/>
      </w:pPr>
      <w:r>
        <w:rPr>
          <w:rStyle w:val="CommentReference"/>
        </w:rPr>
        <w:annotationRef/>
      </w:r>
      <w:proofErr w:type="spellStart"/>
      <w:r>
        <w:t>config_simplivity_backups.yml</w:t>
      </w:r>
      <w:proofErr w:type="spellEnd"/>
    </w:p>
  </w:comment>
  <w:comment w:id="440" w:author="McGoldrick, Gabriel" w:date="2017-08-29T11:30:00Z" w:initials="MG">
    <w:p w14:paraId="6B3E2AC1" w14:textId="77777777" w:rsidR="00B83174" w:rsidRDefault="00B83174" w:rsidP="003841FD">
      <w:pPr>
        <w:pStyle w:val="CommentText"/>
      </w:pPr>
      <w:r>
        <w:rPr>
          <w:rStyle w:val="CommentReference"/>
        </w:rPr>
        <w:annotationRef/>
      </w:r>
      <w:proofErr w:type="gramStart"/>
      <w:r>
        <w:t>fixed</w:t>
      </w:r>
      <w:proofErr w:type="gramEnd"/>
    </w:p>
  </w:comment>
  <w:comment w:id="835" w:author=" " w:date="2017-10-09T14:40:00Z" w:initials="RI">
    <w:p w14:paraId="5612CF39" w14:textId="77777777" w:rsidR="00B83174" w:rsidRDefault="00B83174" w:rsidP="009564FD">
      <w:pPr>
        <w:pStyle w:val="CommentText"/>
      </w:pPr>
      <w:r>
        <w:rPr>
          <w:rStyle w:val="CommentReference"/>
        </w:rPr>
        <w:annotationRef/>
      </w:r>
      <w:r>
        <w:t>Docker Container Engine depends on the OS</w:t>
      </w:r>
    </w:p>
    <w:p w14:paraId="2AA494DA" w14:textId="77777777" w:rsidR="00B83174" w:rsidRDefault="00B83174" w:rsidP="009564FD">
      <w:pPr>
        <w:pStyle w:val="CommentText"/>
      </w:pPr>
      <w:r>
        <w:t>UCP/DTR can be upgraded separately. We do this with patch releases.</w:t>
      </w:r>
    </w:p>
    <w:p w14:paraId="06EF2C31" w14:textId="77777777" w:rsidR="00B83174" w:rsidRDefault="00B83174" w:rsidP="009564FD">
      <w:pPr>
        <w:pStyle w:val="CommentText"/>
      </w:pPr>
      <w:r>
        <w:t xml:space="preserve"> </w:t>
      </w:r>
    </w:p>
  </w:comment>
  <w:comment w:id="1115" w:author="Author" w:initials="A">
    <w:p w14:paraId="68CEAF7E" w14:textId="77777777" w:rsidR="00B83174" w:rsidRDefault="00B83174" w:rsidP="00363E91">
      <w:pPr>
        <w:pStyle w:val="CommentText"/>
      </w:pPr>
      <w:r>
        <w:rPr>
          <w:rStyle w:val="CommentReference"/>
        </w:rPr>
        <w:annotationRef/>
      </w:r>
      <w:r>
        <w:t>Remove underline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1127B07" w15:done="0"/>
  <w15:commentEx w15:paraId="3D067BAF" w15:paraIdParent="01127B07" w15:done="0"/>
  <w15:commentEx w15:paraId="5C2B12C3" w15:done="0"/>
  <w15:commentEx w15:paraId="229632ED" w15:done="0"/>
  <w15:commentEx w15:paraId="5BE25826" w15:done="0"/>
  <w15:commentEx w15:paraId="2E55C081" w15:done="0"/>
  <w15:commentEx w15:paraId="0DAA588B" w15:done="0"/>
  <w15:commentEx w15:paraId="40FEE485" w15:done="0"/>
  <w15:commentEx w15:paraId="0D9192F1" w15:paraIdParent="40FEE485" w15:done="0"/>
  <w15:commentEx w15:paraId="5555980D" w15:done="0"/>
  <w15:commentEx w15:paraId="308334B4" w15:done="0"/>
  <w15:commentEx w15:paraId="3489A9F8" w15:paraIdParent="308334B4" w15:done="0"/>
  <w15:commentEx w15:paraId="60502812" w15:done="0"/>
  <w15:commentEx w15:paraId="7E1E131A" w15:paraIdParent="60502812" w15:done="0"/>
  <w15:commentEx w15:paraId="02E5EC3C" w15:done="0"/>
  <w15:commentEx w15:paraId="3AECA064" w15:done="0"/>
  <w15:commentEx w15:paraId="22D1DF2B" w15:paraIdParent="3AECA064" w15:done="0"/>
  <w15:commentEx w15:paraId="6D1A2D1D" w15:done="0"/>
  <w15:commentEx w15:paraId="2041A18E" w15:paraIdParent="6D1A2D1D" w15:done="0"/>
  <w15:commentEx w15:paraId="10DF8D58" w15:done="0"/>
  <w15:commentEx w15:paraId="6B3E2AC1" w15:paraIdParent="10DF8D58" w15:done="0"/>
  <w15:commentEx w15:paraId="06EF2C31" w15:done="0"/>
  <w15:commentEx w15:paraId="68CEAF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2B12C3" w16cid:durableId="1DA188C8"/>
  <w16cid:commentId w16cid:paraId="229632ED" w16cid:durableId="1DA188C9"/>
  <w16cid:commentId w16cid:paraId="26584714" w16cid:durableId="1DA188CA"/>
  <w16cid:commentId w16cid:paraId="1B463D50" w16cid:durableId="1DA188CB"/>
  <w16cid:commentId w16cid:paraId="5BE25826" w16cid:durableId="1DA188CC"/>
  <w16cid:commentId w16cid:paraId="3FE02512" w16cid:durableId="1DA188CD"/>
  <w16cid:commentId w16cid:paraId="2F3E0A2D" w16cid:durableId="1DA188CE"/>
  <w16cid:commentId w16cid:paraId="3C3B0DEE" w16cid:durableId="1DA188CF"/>
  <w16cid:commentId w16cid:paraId="04BBF4F6" w16cid:durableId="1DA188D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A28B1C" w14:textId="77777777" w:rsidR="00B83174" w:rsidRDefault="00B83174">
      <w:r>
        <w:separator/>
      </w:r>
    </w:p>
    <w:p w14:paraId="20BF8B76" w14:textId="77777777" w:rsidR="00B83174" w:rsidRDefault="00B83174"/>
    <w:p w14:paraId="6F5602FC" w14:textId="77777777" w:rsidR="00B83174" w:rsidRDefault="00B83174"/>
    <w:p w14:paraId="51BD6493" w14:textId="77777777" w:rsidR="00B83174" w:rsidRDefault="00B83174"/>
    <w:p w14:paraId="69C82BF3" w14:textId="77777777" w:rsidR="00B83174" w:rsidRDefault="00B83174"/>
    <w:p w14:paraId="3F4AED3B" w14:textId="77777777" w:rsidR="00B83174" w:rsidRDefault="00B83174"/>
  </w:endnote>
  <w:endnote w:type="continuationSeparator" w:id="0">
    <w:p w14:paraId="01D1DCAC" w14:textId="77777777" w:rsidR="00B83174" w:rsidRDefault="00B83174">
      <w:r>
        <w:continuationSeparator/>
      </w:r>
    </w:p>
    <w:p w14:paraId="6B0B668F" w14:textId="77777777" w:rsidR="00B83174" w:rsidRDefault="00B83174"/>
    <w:p w14:paraId="2F6A5F02" w14:textId="77777777" w:rsidR="00B83174" w:rsidRDefault="00B83174"/>
    <w:p w14:paraId="1ECB9F3A" w14:textId="77777777" w:rsidR="00B83174" w:rsidRDefault="00B83174"/>
    <w:p w14:paraId="04A84333" w14:textId="77777777" w:rsidR="00B83174" w:rsidRDefault="00B83174"/>
    <w:p w14:paraId="4626A7CF" w14:textId="77777777" w:rsidR="00B83174" w:rsidRDefault="00B83174"/>
  </w:endnote>
  <w:endnote w:type="continuationNotice" w:id="1">
    <w:p w14:paraId="35BEFC28" w14:textId="77777777" w:rsidR="00B83174" w:rsidRDefault="00B831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tricHPE Light">
    <w:panose1 w:val="00000000000000000000"/>
    <w:charset w:val="00"/>
    <w:family w:val="swiss"/>
    <w:notTrueType/>
    <w:pitch w:val="variable"/>
    <w:sig w:usb0="00000007" w:usb1="00000000" w:usb2="00000000" w:usb3="00000000" w:csb0="00000093" w:csb1="00000000"/>
  </w:font>
  <w:font w:name="HP Simplified Light">
    <w:panose1 w:val="020B0404020204020204"/>
    <w:charset w:val="00"/>
    <w:family w:val="swiss"/>
    <w:pitch w:val="variable"/>
    <w:sig w:usb0="A00000AF" w:usb1="5000205B" w:usb2="00000000" w:usb3="00000000" w:csb0="00000093" w:csb1="00000000"/>
  </w:font>
  <w:font w:name="HP Simplified">
    <w:panose1 w:val="020B0604020204020204"/>
    <w:charset w:val="00"/>
    <w:family w:val="swiss"/>
    <w:pitch w:val="variable"/>
    <w:sig w:usb0="A00000AF" w:usb1="5000205B" w:usb2="00000000" w:usb3="00000000" w:csb0="00000093" w:csb1="00000000"/>
  </w:font>
  <w:font w:name="MetricHPE">
    <w:panose1 w:val="00000000000000000000"/>
    <w:charset w:val="00"/>
    <w:family w:val="swiss"/>
    <w:notTrueType/>
    <w:pitch w:val="variable"/>
    <w:sig w:usb0="00000007" w:usb1="00000000" w:usb2="00000000" w:usb3="00000000" w:csb0="00000093" w:csb1="00000000"/>
  </w:font>
  <w:font w:name="MetricHPE Medium">
    <w:panose1 w:val="00000000000000000000"/>
    <w:charset w:val="00"/>
    <w:family w:val="swiss"/>
    <w:notTrueType/>
    <w:pitch w:val="variable"/>
    <w:sig w:usb0="00000007" w:usb1="00000000" w:usb2="00000000" w:usb3="00000000" w:csb0="00000093" w:csb1="00000000"/>
  </w:font>
  <w:font w:name="Metric Regular">
    <w:altName w:val="Arial"/>
    <w:panose1 w:val="00000000000000000000"/>
    <w:charset w:val="00"/>
    <w:family w:val="swiss"/>
    <w:notTrueType/>
    <w:pitch w:val="variable"/>
    <w:sig w:usb0="00000007" w:usb1="00000000" w:usb2="00000000" w:usb3="00000000" w:csb0="00000093"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etric Semibold">
    <w:altName w:val="LuzSans-HeavyItalic"/>
    <w:panose1 w:val="00000000000000000000"/>
    <w:charset w:val="00"/>
    <w:family w:val="swiss"/>
    <w:notTrueType/>
    <w:pitch w:val="variable"/>
    <w:sig w:usb0="00000007" w:usb1="00000000" w:usb2="00000000" w:usb3="00000000" w:csb0="00000093" w:csb1="00000000"/>
  </w:font>
  <w:font w:name="Metric Light">
    <w:altName w:val="Segoe Script"/>
    <w:panose1 w:val="00000000000000000000"/>
    <w:charset w:val="00"/>
    <w:family w:val="swiss"/>
    <w:notTrueType/>
    <w:pitch w:val="variable"/>
    <w:sig w:usb0="00000007" w:usb1="00000000" w:usb2="00000000" w:usb3="00000000" w:csb0="00000093" w:csb1="00000000"/>
  </w:font>
  <w:font w:name="MetricHPE Semibold">
    <w:panose1 w:val="00000000000000000000"/>
    <w:charset w:val="00"/>
    <w:family w:val="swiss"/>
    <w:notTrueType/>
    <w:pitch w:val="variable"/>
    <w:sig w:usb0="00000007" w:usb1="00000000" w:usb2="00000000" w:usb3="00000000" w:csb0="00000093" w:csb1="00000000"/>
  </w:font>
  <w:font w:name="HPE Simple Light">
    <w:panose1 w:val="00000000000000000000"/>
    <w:charset w:val="00"/>
    <w:family w:val="modern"/>
    <w:notTrueType/>
    <w:pitch w:val="fixed"/>
    <w:sig w:usb0="A00000FF" w:usb1="5000204A" w:usb2="00000000" w:usb3="00000000" w:csb0="00000093" w:csb1="00000000"/>
  </w:font>
  <w:font w:name="HPE Simple">
    <w:panose1 w:val="00000000000000000000"/>
    <w:charset w:val="00"/>
    <w:family w:val="modern"/>
    <w:notTrueType/>
    <w:pitch w:val="fixed"/>
    <w:sig w:usb0="A00000FF" w:usb1="5000204A" w:usb2="00000000" w:usb3="00000000" w:csb0="00000093" w:csb1="00000000"/>
  </w:font>
  <w:font w:name="Segoe UI">
    <w:panose1 w:val="020B0502040204020203"/>
    <w:charset w:val="00"/>
    <w:family w:val="swiss"/>
    <w:pitch w:val="variable"/>
    <w:sig w:usb0="E10022FF" w:usb1="C000E47F" w:usb2="00000029" w:usb3="00000000" w:csb0="000001DF" w:csb1="00000000"/>
  </w:font>
  <w:font w:name="MS PGothic">
    <w:panose1 w:val="020B0600070205080204"/>
    <w:charset w:val="80"/>
    <w:family w:val="swiss"/>
    <w:pitch w:val="variable"/>
    <w:sig w:usb0="E00002FF" w:usb1="6AC7FDFB" w:usb2="00000012" w:usb3="00000000" w:csb0="0002009F" w:csb1="00000000"/>
  </w:font>
  <w:font w:name="Metric Bold">
    <w:altName w:val="MetricHPE"/>
    <w:panose1 w:val="00000000000000000000"/>
    <w:charset w:val="00"/>
    <w:family w:val="swiss"/>
    <w:notTrueType/>
    <w:pitch w:val="variable"/>
    <w:sig w:usb0="00000007" w:usb1="00000000" w:usb2="00000000" w:usb3="00000000" w:csb0="00000093"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embedRegular r:id="rId1" w:subsetted="1" w:fontKey="{A5D0E29F-7629-4C16-B815-52C6A68F38E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4543565"/>
      <w:docPartObj>
        <w:docPartGallery w:val="Page Numbers (Bottom of Page)"/>
        <w:docPartUnique/>
      </w:docPartObj>
    </w:sdtPr>
    <w:sdtEndPr>
      <w:rPr>
        <w:noProof/>
      </w:rPr>
    </w:sdtEndPr>
    <w:sdtContent>
      <w:p w14:paraId="1CEB6F45" w14:textId="77777777" w:rsidR="00B83174" w:rsidRDefault="00B8317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F186C28" w14:textId="77777777" w:rsidR="00B83174" w:rsidRDefault="00B83174" w:rsidP="00AB6307">
    <w:pPr>
      <w:ind w:left="-180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5D46B1" w14:textId="77777777" w:rsidR="00B83174" w:rsidRPr="006375AE" w:rsidRDefault="00B83174" w:rsidP="00022B19">
    <w:pPr>
      <w:pStyle w:val="PageNumbers"/>
    </w:pPr>
  </w:p>
  <w:p w14:paraId="4B6DBEDB" w14:textId="77777777" w:rsidR="00B83174" w:rsidRPr="00AE7069" w:rsidRDefault="00B83174" w:rsidP="00344708">
    <w:pPr>
      <w:pStyle w:val="PageNumbers"/>
      <w:ind w:right="-172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701216"/>
      <w:docPartObj>
        <w:docPartGallery w:val="Page Numbers (Bottom of Page)"/>
        <w:docPartUnique/>
      </w:docPartObj>
    </w:sdtPr>
    <w:sdtEndPr/>
    <w:sdtContent>
      <w:sdt>
        <w:sdtPr>
          <w:id w:val="1639077051"/>
          <w:docPartObj>
            <w:docPartGallery w:val="Page Numbers (Bottom of Page)"/>
            <w:docPartUnique/>
          </w:docPartObj>
        </w:sdtPr>
        <w:sdtEndPr>
          <w:rPr>
            <w:rFonts w:ascii="HPE Simple" w:hAnsi="HPE Simple"/>
            <w:sz w:val="14"/>
            <w:szCs w:val="14"/>
          </w:rPr>
        </w:sdtEndPr>
        <w:sdtContent>
          <w:p w14:paraId="75344A40" w14:textId="77777777" w:rsidR="00B83174" w:rsidRPr="001965C4" w:rsidRDefault="00B83174" w:rsidP="00983BAF">
            <w:pPr>
              <w:rPr>
                <w:rFonts w:ascii="HPE Simple" w:hAnsi="HPE Simple"/>
                <w:sz w:val="14"/>
                <w:szCs w:val="14"/>
              </w:rPr>
            </w:pPr>
          </w:p>
          <w:p w14:paraId="7211660B" w14:textId="77777777" w:rsidR="00B83174" w:rsidRPr="001965C4" w:rsidRDefault="00B83174" w:rsidP="0037305E">
            <w:pPr>
              <w:jc w:val="right"/>
              <w:rPr>
                <w:rFonts w:ascii="HPE Simple" w:hAnsi="HPE Simple"/>
                <w:sz w:val="14"/>
                <w:szCs w:val="14"/>
              </w:rPr>
            </w:pPr>
            <w:r w:rsidRPr="001965C4">
              <w:rPr>
                <w:rFonts w:ascii="HPE Simple" w:hAnsi="HPE Simple"/>
                <w:sz w:val="14"/>
                <w:szCs w:val="14"/>
              </w:rPr>
              <w:t xml:space="preserve">Page </w:t>
            </w:r>
            <w:r w:rsidRPr="001965C4">
              <w:rPr>
                <w:rFonts w:ascii="HPE Simple" w:hAnsi="HPE Simple"/>
                <w:sz w:val="14"/>
                <w:szCs w:val="14"/>
              </w:rPr>
              <w:fldChar w:fldCharType="begin"/>
            </w:r>
            <w:r w:rsidRPr="001965C4">
              <w:rPr>
                <w:rFonts w:ascii="HPE Simple" w:hAnsi="HPE Simple"/>
                <w:sz w:val="14"/>
                <w:szCs w:val="14"/>
              </w:rPr>
              <w:instrText xml:space="preserve"> PAGE   \* MERGEFORMAT </w:instrText>
            </w:r>
            <w:r w:rsidRPr="001965C4">
              <w:rPr>
                <w:rFonts w:ascii="HPE Simple" w:hAnsi="HPE Simple"/>
                <w:sz w:val="14"/>
                <w:szCs w:val="14"/>
              </w:rPr>
              <w:fldChar w:fldCharType="separate"/>
            </w:r>
            <w:r w:rsidRPr="001965C4">
              <w:rPr>
                <w:rFonts w:ascii="HPE Simple" w:hAnsi="HPE Simple"/>
                <w:noProof/>
                <w:sz w:val="14"/>
                <w:szCs w:val="14"/>
              </w:rPr>
              <w:t>4</w:t>
            </w:r>
            <w:r w:rsidRPr="001965C4">
              <w:rPr>
                <w:rFonts w:ascii="HPE Simple" w:hAnsi="HPE Simple"/>
                <w:noProof/>
                <w:sz w:val="14"/>
                <w:szCs w:val="14"/>
              </w:rPr>
              <w:fldChar w:fldCharType="end"/>
            </w:r>
          </w:p>
        </w:sdtContent>
      </w:sdt>
      <w:p w14:paraId="2084AA4F" w14:textId="77777777" w:rsidR="00B83174" w:rsidRDefault="00E741B7" w:rsidP="00AB6307">
        <w:pPr>
          <w:ind w:left="-1800"/>
        </w:pP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D0F638" w14:textId="77777777" w:rsidR="00B83174" w:rsidRPr="005529F4" w:rsidRDefault="00B83174" w:rsidP="005529F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AAA9A3" w14:textId="77777777" w:rsidR="00B83174" w:rsidRPr="005529F4" w:rsidRDefault="00B83174" w:rsidP="005529F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CC768B" w14:textId="77777777" w:rsidR="00B83174" w:rsidRDefault="00B83174"/>
  <w:p w14:paraId="79EC9EEA" w14:textId="77777777" w:rsidR="00B83174" w:rsidRDefault="00B83174"/>
  <w:tbl>
    <w:tblPr>
      <w:tblStyle w:val="TableGrid"/>
      <w:tblW w:w="10800" w:type="dxa"/>
      <w:tblCellMar>
        <w:left w:w="115" w:type="dxa"/>
        <w:right w:w="115" w:type="dxa"/>
      </w:tblCellMar>
      <w:tblLook w:val="0600" w:firstRow="0" w:lastRow="0" w:firstColumn="0" w:lastColumn="0" w:noHBand="1" w:noVBand="1"/>
    </w:tblPr>
    <w:tblGrid>
      <w:gridCol w:w="3715"/>
      <w:gridCol w:w="2156"/>
      <w:gridCol w:w="3071"/>
      <w:gridCol w:w="1858"/>
    </w:tblGrid>
    <w:tr w:rsidR="00B83174" w:rsidRPr="005871C0" w14:paraId="4640A173" w14:textId="77777777" w:rsidTr="49F9D633">
      <w:trPr>
        <w:trHeight w:val="543"/>
      </w:trPr>
      <w:tc>
        <w:tcPr>
          <w:tcW w:w="3715" w:type="dxa"/>
          <w:tcBorders>
            <w:top w:val="nil"/>
            <w:left w:val="nil"/>
            <w:bottom w:val="single" w:sz="2" w:space="0" w:color="auto"/>
            <w:right w:val="nil"/>
          </w:tcBorders>
          <w:tcMar>
            <w:left w:w="0" w:type="dxa"/>
            <w:bottom w:w="144" w:type="dxa"/>
          </w:tcMar>
          <w:vAlign w:val="bottom"/>
        </w:tcPr>
        <w:p w14:paraId="059970EC" w14:textId="77777777" w:rsidR="00B83174" w:rsidRPr="005871C0" w:rsidRDefault="00B83174" w:rsidP="00CF70D2">
          <w:pPr>
            <w:pStyle w:val="BackPageSignupforupdates9pt"/>
          </w:pPr>
          <w:r w:rsidRPr="005871C0">
            <w:t>Sign up for updates</w:t>
          </w:r>
        </w:p>
        <w:p w14:paraId="6A8DAF3A" w14:textId="77777777" w:rsidR="00B83174" w:rsidRPr="00861264" w:rsidRDefault="00E741B7" w:rsidP="00390EC4">
          <w:pPr>
            <w:spacing w:after="40"/>
            <w:rPr>
              <w:rStyle w:val="Hyperlink"/>
              <w:b/>
            </w:rPr>
          </w:pPr>
          <w:hyperlink r:id="rId1" w:history="1">
            <w:r w:rsidR="00B83174" w:rsidRPr="00861264">
              <w:rPr>
                <w:rStyle w:val="Hyperlink"/>
              </w:rPr>
              <w:t>hp.com/go/</w:t>
            </w:r>
            <w:proofErr w:type="spellStart"/>
            <w:r w:rsidR="00B83174"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58882553" w14:textId="77777777" w:rsidR="00B83174" w:rsidRPr="005871C0" w:rsidRDefault="00B83174" w:rsidP="00390EC4">
          <w:pPr>
            <w:pStyle w:val="BackPageSharewithcolleagues7pt"/>
            <w:spacing w:line="240" w:lineRule="auto"/>
          </w:pPr>
          <w:r w:rsidRPr="005871C0">
            <w:rPr>
              <w:noProof/>
            </w:rPr>
            <w:drawing>
              <wp:inline distT="0" distB="0" distL="0" distR="0" wp14:anchorId="6CF4F84F" wp14:editId="0CE6DD99">
                <wp:extent cx="120792" cy="128016"/>
                <wp:effectExtent l="19050" t="0" r="0" b="0"/>
                <wp:docPr id="24"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FCFE378" wp14:editId="35561E81">
                <wp:extent cx="128016" cy="129152"/>
                <wp:effectExtent l="19050" t="0" r="5334" b="0"/>
                <wp:docPr id="25"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43DCFF46" wp14:editId="1039F40E">
                <wp:extent cx="128016" cy="126551"/>
                <wp:effectExtent l="19050" t="0" r="5334" b="0"/>
                <wp:docPr id="26"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1A54657A" wp14:editId="32C5A920">
                <wp:extent cx="222019" cy="145156"/>
                <wp:effectExtent l="19050" t="0" r="6581" b="0"/>
                <wp:docPr id="27"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220585" cy="144219"/>
                        </a:xfrm>
                        <a:prstGeom prst="rect">
                          <a:avLst/>
                        </a:prstGeom>
                      </pic:spPr>
                    </pic:pic>
                  </a:graphicData>
                </a:graphic>
              </wp:inline>
            </w:drawing>
          </w:r>
        </w:p>
        <w:p w14:paraId="7A0CD883" w14:textId="77777777" w:rsidR="00B83174" w:rsidRPr="005871C0" w:rsidRDefault="00B83174"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59DB00FD" w14:textId="77777777" w:rsidR="00B83174" w:rsidRPr="005871C0" w:rsidRDefault="00B83174" w:rsidP="00390EC4">
          <w:pPr>
            <w:pStyle w:val="BackPageSharewithcolleagues7pt"/>
            <w:spacing w:line="240" w:lineRule="auto"/>
          </w:pPr>
          <w:r w:rsidRPr="005871C0">
            <w:rPr>
              <w:noProof/>
            </w:rPr>
            <w:drawing>
              <wp:inline distT="0" distB="0" distL="0" distR="0" wp14:anchorId="63F6061E" wp14:editId="70559067">
                <wp:extent cx="128016" cy="125918"/>
                <wp:effectExtent l="19050" t="0" r="5334" b="0"/>
                <wp:docPr id="28"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41C1DD3A" w14:textId="77777777" w:rsidR="00B83174" w:rsidRPr="005871C0" w:rsidRDefault="00B83174"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4550C273" w14:textId="77777777" w:rsidR="00B83174" w:rsidRPr="005871C0" w:rsidRDefault="00B83174" w:rsidP="00390EC4">
          <w:pPr>
            <w:spacing w:after="40"/>
          </w:pPr>
        </w:p>
      </w:tc>
    </w:tr>
    <w:tr w:rsidR="00B83174" w:rsidRPr="00651375" w14:paraId="5B14E5D3" w14:textId="77777777" w:rsidTr="49F9D633">
      <w:tc>
        <w:tcPr>
          <w:tcW w:w="8942" w:type="dxa"/>
          <w:gridSpan w:val="3"/>
          <w:tcBorders>
            <w:top w:val="single" w:sz="2" w:space="0" w:color="auto"/>
            <w:left w:val="nil"/>
            <w:bottom w:val="nil"/>
            <w:right w:val="nil"/>
          </w:tcBorders>
          <w:tcMar>
            <w:top w:w="216" w:type="dxa"/>
            <w:left w:w="0" w:type="dxa"/>
          </w:tcMar>
        </w:tcPr>
        <w:p w14:paraId="387E934B" w14:textId="77777777" w:rsidR="00B83174" w:rsidRDefault="00B83174" w:rsidP="00390EC4">
          <w:pPr>
            <w:pStyle w:val="BackPageLegal7pt"/>
          </w:pPr>
          <w:r w:rsidRPr="00C33414">
            <w:rPr>
              <w:noProof/>
            </w:rPr>
            <w:drawing>
              <wp:anchor distT="0" distB="0" distL="114300" distR="114300" simplePos="0" relativeHeight="251658243" behindDoc="0" locked="0" layoutInCell="1" allowOverlap="1" wp14:anchorId="1D91A1A7" wp14:editId="76F33C3C">
                <wp:simplePos x="0" y="0"/>
                <wp:positionH relativeFrom="page">
                  <wp:posOffset>5642981</wp:posOffset>
                </wp:positionH>
                <wp:positionV relativeFrom="page">
                  <wp:posOffset>187325</wp:posOffset>
                </wp:positionV>
                <wp:extent cx="1234440" cy="512064"/>
                <wp:effectExtent l="0" t="0" r="3810" b="2540"/>
                <wp:wrapNone/>
                <wp:docPr id="29" name="Picture 29"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34440" cy="5120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51375">
            <w:t>© Copyright 201</w:t>
          </w:r>
          <w:r>
            <w:t>5</w:t>
          </w:r>
          <w:r w:rsidRPr="00651375">
            <w:t xml:space="preserve">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AE567E7" w14:textId="77777777" w:rsidR="00B83174" w:rsidRDefault="00B83174" w:rsidP="00390EC4">
          <w:pPr>
            <w:pStyle w:val="BackPageLegal7pt"/>
          </w:pPr>
          <w:r w:rsidRPr="00651375">
            <w:t>Trademark acknowledgments, if needed.</w:t>
          </w:r>
        </w:p>
        <w:p w14:paraId="7DD009F1" w14:textId="77777777" w:rsidR="00B83174" w:rsidRPr="00651375" w:rsidRDefault="00B83174" w:rsidP="00390EC4">
          <w:pPr>
            <w:pStyle w:val="BackPageLegal7pt"/>
            <w:spacing w:after="0"/>
          </w:pPr>
          <w:r w:rsidRPr="00497FB4">
            <w:rPr>
              <w:noProof/>
            </w:rPr>
            <w:drawing>
              <wp:anchor distT="0" distB="0" distL="114300" distR="114300" simplePos="0" relativeHeight="251658242" behindDoc="0" locked="0" layoutInCell="1" allowOverlap="1" wp14:anchorId="6C5ACF51" wp14:editId="72D04AA3">
                <wp:simplePos x="0" y="0"/>
                <wp:positionH relativeFrom="page">
                  <wp:posOffset>6750050</wp:posOffset>
                </wp:positionH>
                <wp:positionV relativeFrom="page">
                  <wp:posOffset>9025255</wp:posOffset>
                </wp:positionV>
                <wp:extent cx="579120" cy="579120"/>
                <wp:effectExtent l="0" t="0" r="0" b="0"/>
                <wp:wrapNone/>
                <wp:docPr id="3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8">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w:t>
          </w:r>
          <w:r>
            <w:t>4</w:t>
          </w:r>
          <w:r w:rsidRPr="00497FB4">
            <w:t>-xxxxENW, Month 20XX</w:t>
          </w:r>
        </w:p>
      </w:tc>
      <w:tc>
        <w:tcPr>
          <w:tcW w:w="1858" w:type="dxa"/>
          <w:tcBorders>
            <w:top w:val="single" w:sz="2" w:space="0" w:color="auto"/>
            <w:left w:val="nil"/>
            <w:bottom w:val="nil"/>
            <w:right w:val="nil"/>
          </w:tcBorders>
          <w:tcMar>
            <w:left w:w="0" w:type="dxa"/>
            <w:right w:w="0" w:type="dxa"/>
          </w:tcMar>
          <w:vAlign w:val="bottom"/>
        </w:tcPr>
        <w:p w14:paraId="311A5AA9" w14:textId="77777777" w:rsidR="00B83174" w:rsidRPr="00651375" w:rsidRDefault="00B83174" w:rsidP="00390EC4">
          <w:pPr>
            <w:jc w:val="right"/>
          </w:pPr>
        </w:p>
      </w:tc>
    </w:tr>
  </w:tbl>
  <w:p w14:paraId="4BC1C716" w14:textId="77777777" w:rsidR="00B83174" w:rsidRDefault="00B83174"/>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15" w:type="dxa"/>
        <w:right w:w="115" w:type="dxa"/>
      </w:tblCellMar>
      <w:tblLook w:val="0600" w:firstRow="0" w:lastRow="0" w:firstColumn="0" w:lastColumn="0" w:noHBand="1" w:noVBand="1"/>
    </w:tblPr>
    <w:tblGrid>
      <w:gridCol w:w="2545"/>
      <w:gridCol w:w="962"/>
      <w:gridCol w:w="7293"/>
    </w:tblGrid>
    <w:tr w:rsidR="00B83174" w:rsidRPr="00917C6B" w14:paraId="28F82A25" w14:textId="77777777" w:rsidTr="49F9D633">
      <w:trPr>
        <w:trHeight w:val="320"/>
      </w:trPr>
      <w:tc>
        <w:tcPr>
          <w:tcW w:w="2545" w:type="dxa"/>
          <w:vMerge w:val="restart"/>
          <w:tcMar>
            <w:left w:w="0" w:type="dxa"/>
          </w:tcMar>
          <w:vAlign w:val="center"/>
        </w:tcPr>
        <w:tbl>
          <w:tblPr>
            <w:tblpPr w:leftFromText="180" w:rightFromText="180" w:vertAnchor="page" w:horzAnchor="page" w:tblpX="41" w:tblpY="151"/>
            <w:tblW w:w="2430" w:type="dxa"/>
            <w:tblBorders>
              <w:insideH w:val="single" w:sz="2" w:space="0" w:color="auto"/>
            </w:tblBorders>
            <w:tblLook w:val="0000" w:firstRow="0" w:lastRow="0" w:firstColumn="0" w:lastColumn="0" w:noHBand="0" w:noVBand="0"/>
          </w:tblPr>
          <w:tblGrid>
            <w:gridCol w:w="270"/>
            <w:gridCol w:w="2160"/>
          </w:tblGrid>
          <w:tr w:rsidR="00B83174" w:rsidRPr="00917C6B" w14:paraId="4EF9BB27" w14:textId="77777777" w:rsidTr="0005123E">
            <w:trPr>
              <w:trHeight w:val="342"/>
            </w:trPr>
            <w:tc>
              <w:tcPr>
                <w:tcW w:w="2430" w:type="dxa"/>
                <w:gridSpan w:val="2"/>
                <w:tcMar>
                  <w:top w:w="288" w:type="dxa"/>
                  <w:left w:w="0" w:type="dxa"/>
                  <w:right w:w="115" w:type="dxa"/>
                </w:tcMar>
                <w:vAlign w:val="center"/>
              </w:tcPr>
              <w:p w14:paraId="5CAC099D" w14:textId="77777777" w:rsidR="00B83174" w:rsidRPr="00917C6B" w:rsidRDefault="00B83174" w:rsidP="002A1C61">
                <w:pPr>
                  <w:pStyle w:val="BackPageSharewithcolleagues7pt"/>
                  <w:spacing w:line="240" w:lineRule="auto"/>
                  <w:rPr>
                    <w:sz w:val="20"/>
                  </w:rPr>
                </w:pPr>
                <w:r w:rsidRPr="00917C6B">
                  <w:rPr>
                    <w:noProof/>
                  </w:rPr>
                  <w:drawing>
                    <wp:inline distT="0" distB="0" distL="0" distR="0" wp14:anchorId="3BCC44EE" wp14:editId="267D1FBA">
                      <wp:extent cx="73152" cy="128016"/>
                      <wp:effectExtent l="0" t="0" r="317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acebook_vector.jpg"/>
                              <pic:cNvPicPr/>
                            </pic:nvPicPr>
                            <pic:blipFill>
                              <a:blip r:embed="rId1">
                                <a:extLst>
                                  <a:ext uri="{28A0092B-C50C-407E-A947-70E740481C1C}">
                                    <a14:useLocalDpi xmlns:a14="http://schemas.microsoft.com/office/drawing/2010/main" val="0"/>
                                  </a:ext>
                                </a:extLst>
                              </a:blip>
                              <a:stretch>
                                <a:fillRect/>
                              </a:stretch>
                            </pic:blipFill>
                            <pic:spPr>
                              <a:xfrm>
                                <a:off x="0" y="0"/>
                                <a:ext cx="73152" cy="128016"/>
                              </a:xfrm>
                              <a:prstGeom prst="rect">
                                <a:avLst/>
                              </a:prstGeom>
                            </pic:spPr>
                          </pic:pic>
                        </a:graphicData>
                      </a:graphic>
                    </wp:inline>
                  </w:drawing>
                </w:r>
                <w:r w:rsidRPr="00917C6B">
                  <w:t xml:space="preserve">        </w:t>
                </w:r>
                <w:r w:rsidRPr="00917C6B">
                  <w:rPr>
                    <w:noProof/>
                  </w:rPr>
                  <w:drawing>
                    <wp:inline distT="0" distB="0" distL="0" distR="0" wp14:anchorId="2936DE11" wp14:editId="38F1EE32">
                      <wp:extent cx="155448" cy="128016"/>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itter_vector.jpg"/>
                              <pic:cNvPicPr/>
                            </pic:nvPicPr>
                            <pic:blipFill>
                              <a:blip r:embed="rId2">
                                <a:extLst>
                                  <a:ext uri="{28A0092B-C50C-407E-A947-70E740481C1C}">
                                    <a14:useLocalDpi xmlns:a14="http://schemas.microsoft.com/office/drawing/2010/main" val="0"/>
                                  </a:ext>
                                </a:extLst>
                              </a:blip>
                              <a:stretch>
                                <a:fillRect/>
                              </a:stretch>
                            </pic:blipFill>
                            <pic:spPr>
                              <a:xfrm>
                                <a:off x="0" y="0"/>
                                <a:ext cx="155448" cy="128016"/>
                              </a:xfrm>
                              <a:prstGeom prst="rect">
                                <a:avLst/>
                              </a:prstGeom>
                            </pic:spPr>
                          </pic:pic>
                        </a:graphicData>
                      </a:graphic>
                    </wp:inline>
                  </w:drawing>
                </w:r>
                <w:r w:rsidRPr="00917C6B">
                  <w:t xml:space="preserve">        </w:t>
                </w:r>
                <w:r w:rsidRPr="00917C6B">
                  <w:rPr>
                    <w:noProof/>
                  </w:rPr>
                  <w:drawing>
                    <wp:inline distT="0" distB="0" distL="0" distR="0" wp14:anchorId="344BBA99" wp14:editId="58424F88">
                      <wp:extent cx="134318" cy="124724"/>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inked_in_vector.jpg"/>
                              <pic:cNvPicPr/>
                            </pic:nvPicPr>
                            <pic:blipFill>
                              <a:blip r:embed="rId3">
                                <a:extLst>
                                  <a:ext uri="{28A0092B-C50C-407E-A947-70E740481C1C}">
                                    <a14:useLocalDpi xmlns:a14="http://schemas.microsoft.com/office/drawing/2010/main" val="0"/>
                                  </a:ext>
                                </a:extLst>
                              </a:blip>
                              <a:stretch>
                                <a:fillRect/>
                              </a:stretch>
                            </pic:blipFill>
                            <pic:spPr>
                              <a:xfrm>
                                <a:off x="0" y="0"/>
                                <a:ext cx="135054" cy="125407"/>
                              </a:xfrm>
                              <a:prstGeom prst="rect">
                                <a:avLst/>
                              </a:prstGeom>
                            </pic:spPr>
                          </pic:pic>
                        </a:graphicData>
                      </a:graphic>
                    </wp:inline>
                  </w:drawing>
                </w:r>
                <w:r w:rsidRPr="00917C6B">
                  <w:t xml:space="preserve">         </w:t>
                </w:r>
                <w:r w:rsidRPr="00917C6B">
                  <w:rPr>
                    <w:noProof/>
                  </w:rPr>
                  <w:drawing>
                    <wp:inline distT="0" distB="0" distL="0" distR="0" wp14:anchorId="02F1E6FB" wp14:editId="1536E51B">
                      <wp:extent cx="165689" cy="126239"/>
                      <wp:effectExtent l="0" t="0" r="635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Mail_vector.jpg"/>
                              <pic:cNvPicPr/>
                            </pic:nvPicPr>
                            <pic:blipFill>
                              <a:blip r:embed="rId4">
                                <a:extLst>
                                  <a:ext uri="{28A0092B-C50C-407E-A947-70E740481C1C}">
                                    <a14:useLocalDpi xmlns:a14="http://schemas.microsoft.com/office/drawing/2010/main" val="0"/>
                                  </a:ext>
                                </a:extLst>
                              </a:blip>
                              <a:stretch>
                                <a:fillRect/>
                              </a:stretch>
                            </pic:blipFill>
                            <pic:spPr>
                              <a:xfrm>
                                <a:off x="0" y="0"/>
                                <a:ext cx="171945" cy="131005"/>
                              </a:xfrm>
                              <a:prstGeom prst="rect">
                                <a:avLst/>
                              </a:prstGeom>
                            </pic:spPr>
                          </pic:pic>
                        </a:graphicData>
                      </a:graphic>
                    </wp:inline>
                  </w:drawing>
                </w:r>
              </w:p>
            </w:tc>
          </w:tr>
          <w:tr w:rsidR="00B83174" w:rsidRPr="00917C6B" w14:paraId="1F8BA2B3" w14:textId="77777777" w:rsidTr="0005123E">
            <w:trPr>
              <w:trHeight w:val="355"/>
            </w:trPr>
            <w:tc>
              <w:tcPr>
                <w:tcW w:w="2430" w:type="dxa"/>
                <w:gridSpan w:val="2"/>
                <w:tcMar>
                  <w:left w:w="0" w:type="dxa"/>
                  <w:right w:w="115" w:type="dxa"/>
                </w:tcMar>
              </w:tcPr>
              <w:p w14:paraId="5D8DAF51" w14:textId="77777777" w:rsidR="00B83174" w:rsidRPr="00917C6B" w:rsidRDefault="00E741B7" w:rsidP="002A1C61">
                <w:pPr>
                  <w:pStyle w:val="BackPageSignupforupdates9pt"/>
                </w:pPr>
                <w:hyperlink r:id="rId5" w:history="1">
                  <w:r w:rsidR="00B83174" w:rsidRPr="00917C6B">
                    <w:t>Sign up for updates</w:t>
                  </w:r>
                </w:hyperlink>
              </w:p>
            </w:tc>
          </w:tr>
          <w:tr w:rsidR="00B83174" w:rsidRPr="00917C6B" w14:paraId="3FFD3ECF" w14:textId="77777777" w:rsidTr="0005123E">
            <w:trPr>
              <w:trHeight w:val="445"/>
            </w:trPr>
            <w:tc>
              <w:tcPr>
                <w:tcW w:w="270" w:type="dxa"/>
                <w:tcMar>
                  <w:left w:w="0" w:type="dxa"/>
                  <w:right w:w="0" w:type="dxa"/>
                </w:tcMar>
                <w:vAlign w:val="center"/>
              </w:tcPr>
              <w:p w14:paraId="4AED728F" w14:textId="77777777" w:rsidR="00B83174" w:rsidRPr="00917C6B" w:rsidRDefault="00B83174" w:rsidP="002A1C61">
                <w:pPr>
                  <w:pStyle w:val="BackPageSharewithcolleagues7pt"/>
                  <w:spacing w:line="240" w:lineRule="auto"/>
                  <w:rPr>
                    <w:sz w:val="20"/>
                  </w:rPr>
                </w:pPr>
              </w:p>
            </w:tc>
            <w:tc>
              <w:tcPr>
                <w:tcW w:w="2160" w:type="dxa"/>
                <w:tcMar>
                  <w:left w:w="0" w:type="dxa"/>
                  <w:right w:w="0" w:type="dxa"/>
                </w:tcMar>
                <w:vAlign w:val="center"/>
              </w:tcPr>
              <w:p w14:paraId="1250C75F" w14:textId="77777777" w:rsidR="00B83174" w:rsidRPr="00917C6B" w:rsidRDefault="00B83174" w:rsidP="002A1C61">
                <w:pPr>
                  <w:pStyle w:val="BackPageRatethisdocument10pt"/>
                  <w:ind w:left="0"/>
                </w:pPr>
              </w:p>
            </w:tc>
          </w:tr>
        </w:tbl>
        <w:p w14:paraId="715F66FC" w14:textId="77777777" w:rsidR="00B83174" w:rsidRPr="00917C6B" w:rsidRDefault="00B83174" w:rsidP="002A1C61">
          <w:pPr>
            <w:pStyle w:val="BackPageSharewithcolleagues7pt"/>
            <w:spacing w:line="240" w:lineRule="auto"/>
            <w:rPr>
              <w:sz w:val="20"/>
            </w:rPr>
          </w:pPr>
          <w:r w:rsidRPr="00C33414">
            <w:rPr>
              <w:noProof/>
            </w:rPr>
            <w:drawing>
              <wp:anchor distT="0" distB="0" distL="114300" distR="114300" simplePos="0" relativeHeight="251658244" behindDoc="0" locked="0" layoutInCell="1" allowOverlap="1" wp14:anchorId="75FFFFF2" wp14:editId="790ACE29">
                <wp:simplePos x="0" y="0"/>
                <wp:positionH relativeFrom="page">
                  <wp:posOffset>3810</wp:posOffset>
                </wp:positionH>
                <wp:positionV relativeFrom="page">
                  <wp:posOffset>1106170</wp:posOffset>
                </wp:positionV>
                <wp:extent cx="1115568" cy="466344"/>
                <wp:effectExtent l="0" t="0" r="8890" b="0"/>
                <wp:wrapNone/>
                <wp:docPr id="67" name="Picture 67" descr="C:\Users\alsek\Desktop\HPE Assets\HPE Guidelines and Assets_050415\HPE Guidelines and Assets_050415\HPE logo asset overview and logo assets\hpe_logos_for_print\primary_logo\hpe_pri_grn_pos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sek\Desktop\HPE Assets\HPE Guidelines and Assets_050415\HPE Guidelines and Assets_050415\HPE logo asset overview and logo assets\hpe_logos_for_print\primary_logo\hpe_pri_grn_pos_cmyk.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15568" cy="466344"/>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962" w:type="dxa"/>
        </w:tcPr>
        <w:p w14:paraId="73FEBEF0" w14:textId="77777777" w:rsidR="00B83174" w:rsidRPr="00917C6B" w:rsidRDefault="00B83174" w:rsidP="002A1C61">
          <w:pPr>
            <w:pStyle w:val="BackPageSharewithcolleagues7pt"/>
            <w:spacing w:line="240" w:lineRule="auto"/>
            <w:rPr>
              <w:sz w:val="20"/>
            </w:rPr>
          </w:pPr>
        </w:p>
      </w:tc>
      <w:tc>
        <w:tcPr>
          <w:tcW w:w="7293" w:type="dxa"/>
          <w:vMerge w:val="restart"/>
          <w:tcMar>
            <w:left w:w="0" w:type="dxa"/>
            <w:bottom w:w="0" w:type="dxa"/>
          </w:tcMar>
          <w:vAlign w:val="bottom"/>
        </w:tcPr>
        <w:p w14:paraId="0EF004E3" w14:textId="77777777" w:rsidR="00B83174" w:rsidRPr="00917C6B" w:rsidRDefault="00B83174" w:rsidP="002A1C61">
          <w:pPr>
            <w:pStyle w:val="BackPageRatethisdocument10pt"/>
          </w:pPr>
        </w:p>
      </w:tc>
    </w:tr>
    <w:tr w:rsidR="00B83174" w:rsidRPr="00917C6B" w14:paraId="5C29F498" w14:textId="77777777" w:rsidTr="49F9D633">
      <w:trPr>
        <w:trHeight w:val="320"/>
      </w:trPr>
      <w:tc>
        <w:tcPr>
          <w:tcW w:w="2545" w:type="dxa"/>
          <w:vMerge/>
          <w:tcMar>
            <w:top w:w="115" w:type="dxa"/>
            <w:left w:w="0" w:type="dxa"/>
            <w:right w:w="0" w:type="dxa"/>
          </w:tcMar>
          <w:vAlign w:val="center"/>
        </w:tcPr>
        <w:p w14:paraId="53759153" w14:textId="77777777" w:rsidR="00B83174" w:rsidRPr="00917C6B" w:rsidRDefault="00B83174" w:rsidP="002A1C61">
          <w:pPr>
            <w:pStyle w:val="BackPageSignupforupdates9pt"/>
            <w:rPr>
              <w:rFonts w:ascii="Metric Light" w:hAnsi="Metric Light"/>
            </w:rPr>
          </w:pPr>
        </w:p>
      </w:tc>
      <w:tc>
        <w:tcPr>
          <w:tcW w:w="962" w:type="dxa"/>
          <w:tcMar>
            <w:top w:w="115" w:type="dxa"/>
            <w:right w:w="0" w:type="dxa"/>
          </w:tcMar>
        </w:tcPr>
        <w:p w14:paraId="60550CB8" w14:textId="77777777" w:rsidR="00B83174" w:rsidRPr="00917C6B" w:rsidRDefault="00B83174" w:rsidP="002A1C61"/>
      </w:tc>
      <w:tc>
        <w:tcPr>
          <w:tcW w:w="7293" w:type="dxa"/>
          <w:vMerge/>
          <w:tcMar>
            <w:top w:w="115" w:type="dxa"/>
            <w:left w:w="0" w:type="dxa"/>
            <w:bottom w:w="144" w:type="dxa"/>
            <w:right w:w="0" w:type="dxa"/>
          </w:tcMar>
          <w:vAlign w:val="bottom"/>
        </w:tcPr>
        <w:p w14:paraId="39D5DA71" w14:textId="77777777" w:rsidR="00B83174" w:rsidRPr="00917C6B" w:rsidRDefault="00B83174" w:rsidP="002A1C61">
          <w:pPr>
            <w:pStyle w:val="BackPageSharewithcolleagues7pt"/>
            <w:spacing w:line="240" w:lineRule="auto"/>
            <w:rPr>
              <w:noProof/>
            </w:rPr>
          </w:pPr>
        </w:p>
      </w:tc>
    </w:tr>
    <w:tr w:rsidR="00B83174" w:rsidRPr="00917C6B" w14:paraId="444533D8" w14:textId="77777777" w:rsidTr="49F9D633">
      <w:trPr>
        <w:trHeight w:val="53"/>
      </w:trPr>
      <w:tc>
        <w:tcPr>
          <w:tcW w:w="2545" w:type="dxa"/>
          <w:vMerge/>
          <w:tcMar>
            <w:top w:w="115" w:type="dxa"/>
            <w:left w:w="0" w:type="dxa"/>
          </w:tcMar>
          <w:vAlign w:val="center"/>
        </w:tcPr>
        <w:p w14:paraId="5099595D" w14:textId="77777777" w:rsidR="00B83174" w:rsidRPr="00917C6B" w:rsidRDefault="00B83174" w:rsidP="002A1C61">
          <w:pPr>
            <w:pStyle w:val="BackPageRatethisdocument10pt"/>
          </w:pPr>
        </w:p>
      </w:tc>
      <w:tc>
        <w:tcPr>
          <w:tcW w:w="962" w:type="dxa"/>
        </w:tcPr>
        <w:p w14:paraId="26061F13" w14:textId="77777777" w:rsidR="00B83174" w:rsidRPr="00917C6B" w:rsidRDefault="00B83174" w:rsidP="002A1C61">
          <w:pPr>
            <w:pStyle w:val="BackPageRatethisdocument10pt"/>
          </w:pPr>
        </w:p>
      </w:tc>
      <w:tc>
        <w:tcPr>
          <w:tcW w:w="7293" w:type="dxa"/>
          <w:vMerge/>
          <w:tcBorders>
            <w:bottom w:val="single" w:sz="18" w:space="0" w:color="auto"/>
          </w:tcBorders>
          <w:tcMar>
            <w:left w:w="0" w:type="dxa"/>
            <w:bottom w:w="144" w:type="dxa"/>
          </w:tcMar>
          <w:vAlign w:val="bottom"/>
        </w:tcPr>
        <w:p w14:paraId="53E2F105" w14:textId="77777777" w:rsidR="00B83174" w:rsidRPr="00917C6B" w:rsidRDefault="00B83174" w:rsidP="002A1C61">
          <w:pPr>
            <w:pStyle w:val="BackPageSharewithcolleagues7pt"/>
            <w:spacing w:line="240" w:lineRule="auto"/>
            <w:rPr>
              <w:noProof/>
            </w:rPr>
          </w:pPr>
        </w:p>
      </w:tc>
    </w:tr>
    <w:tr w:rsidR="00B83174" w:rsidRPr="00917C6B" w14:paraId="198869D7" w14:textId="77777777" w:rsidTr="49F9D633">
      <w:tc>
        <w:tcPr>
          <w:tcW w:w="2545" w:type="dxa"/>
          <w:vMerge/>
          <w:tcMar>
            <w:left w:w="0" w:type="dxa"/>
          </w:tcMar>
        </w:tcPr>
        <w:p w14:paraId="2DE2B5F1" w14:textId="77777777" w:rsidR="00B83174" w:rsidRPr="00917C6B" w:rsidRDefault="00B83174" w:rsidP="002A1C61">
          <w:pPr>
            <w:pStyle w:val="BackPageLegal7pt"/>
          </w:pPr>
        </w:p>
      </w:tc>
      <w:tc>
        <w:tcPr>
          <w:tcW w:w="962" w:type="dxa"/>
        </w:tcPr>
        <w:p w14:paraId="6D6ABB89" w14:textId="77777777" w:rsidR="00B83174" w:rsidRPr="00917C6B" w:rsidRDefault="00B83174" w:rsidP="002A1C61">
          <w:pPr>
            <w:pStyle w:val="BackPageLegal7pt"/>
          </w:pPr>
        </w:p>
      </w:tc>
      <w:tc>
        <w:tcPr>
          <w:tcW w:w="7293" w:type="dxa"/>
          <w:tcBorders>
            <w:top w:val="single" w:sz="18" w:space="0" w:color="auto"/>
          </w:tcBorders>
          <w:tcMar>
            <w:top w:w="72" w:type="dxa"/>
            <w:left w:w="0" w:type="dxa"/>
          </w:tcMar>
        </w:tcPr>
        <w:p w14:paraId="3D5E7756" w14:textId="77777777" w:rsidR="00B83174" w:rsidRPr="00917C6B" w:rsidRDefault="00B83174" w:rsidP="00363E91">
          <w:pPr>
            <w:pStyle w:val="BackPageLegal7pt"/>
          </w:pPr>
          <w:r>
            <w:t>© Copyright 2017 Hewlett Packard Enterprise Development LP. The information contained herein is subject to change without notice. The only warranties for Hewlett Packard Enterprise products and services are set forth in the express warranty statements accompanying such products and services. Nothing herein should be construed as constituting an additional warranty. Hewlett Packard Enterprise shall not be liable for technical or editorial errors or omissions contained herein.</w:t>
          </w:r>
        </w:p>
        <w:p w14:paraId="6C14ECB1" w14:textId="77777777" w:rsidR="00B83174" w:rsidRDefault="00B83174" w:rsidP="00363E91">
          <w:pPr>
            <w:pStyle w:val="BackPageLegal7pt"/>
          </w:pPr>
          <w:r w:rsidRPr="002B3CD9">
            <w:t>Linux is the registered trademark of Linus Torvalds in the U.S. and other countries.</w:t>
          </w:r>
          <w:r>
            <w:t xml:space="preserve"> VMware is a registered trademark or trademark of VMware, Inc. in the United States and/or other jurisdictions. Red Hat </w:t>
          </w:r>
          <w:r w:rsidRPr="00D64A8A">
            <w:t>is a registered trademark of Red Hat, Inc. in the United States and other countries.</w:t>
          </w:r>
          <w:r>
            <w:t xml:space="preserve"> UNIX</w:t>
          </w:r>
          <w:r w:rsidRPr="007059B6">
            <w:t xml:space="preserve"> is a registered trademark of The Open Group.</w:t>
          </w:r>
          <w:r>
            <w:t xml:space="preserve"> </w:t>
          </w:r>
        </w:p>
        <w:p w14:paraId="0E421E13" w14:textId="79C922F5" w:rsidR="00B83174" w:rsidRPr="00917C6B" w:rsidRDefault="00B83174" w:rsidP="00363E91">
          <w:pPr>
            <w:pStyle w:val="BackPageLegal7pt"/>
            <w:spacing w:after="300"/>
          </w:pPr>
          <w:r w:rsidRPr="00497FB4">
            <w:rPr>
              <w:noProof/>
            </w:rPr>
            <w:drawing>
              <wp:anchor distT="0" distB="0" distL="114300" distR="114300" simplePos="0" relativeHeight="251658245" behindDoc="0" locked="0" layoutInCell="1" allowOverlap="1" wp14:anchorId="2E9406C9" wp14:editId="7FD52BA7">
                <wp:simplePos x="0" y="0"/>
                <wp:positionH relativeFrom="page">
                  <wp:posOffset>6750050</wp:posOffset>
                </wp:positionH>
                <wp:positionV relativeFrom="page">
                  <wp:posOffset>9025255</wp:posOffset>
                </wp:positionV>
                <wp:extent cx="579120" cy="579120"/>
                <wp:effectExtent l="0" t="0" r="0" b="0"/>
                <wp:wrapNone/>
                <wp:docPr id="8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p>
      </w:tc>
    </w:tr>
  </w:tbl>
  <w:p w14:paraId="215113A8" w14:textId="77777777" w:rsidR="00B83174" w:rsidRPr="007D7BA2" w:rsidRDefault="00B83174" w:rsidP="007D7BA2">
    <w:pPr>
      <w:pStyle w:val="Footer"/>
      <w:rPr>
        <w:sz w:val="2"/>
        <w:szCs w:val="2"/>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2A8861" w14:textId="77777777" w:rsidR="00B83174" w:rsidRDefault="00B83174"/>
  <w:p w14:paraId="7FBECED2" w14:textId="77777777" w:rsidR="00B83174" w:rsidRDefault="00B83174"/>
  <w:tbl>
    <w:tblPr>
      <w:tblStyle w:val="TableGrid"/>
      <w:tblW w:w="10800" w:type="dxa"/>
      <w:tblInd w:w="-1858" w:type="dxa"/>
      <w:tblCellMar>
        <w:left w:w="115" w:type="dxa"/>
        <w:right w:w="115" w:type="dxa"/>
      </w:tblCellMar>
      <w:tblLook w:val="0600" w:firstRow="0" w:lastRow="0" w:firstColumn="0" w:lastColumn="0" w:noHBand="1" w:noVBand="1"/>
    </w:tblPr>
    <w:tblGrid>
      <w:gridCol w:w="3715"/>
      <w:gridCol w:w="2156"/>
      <w:gridCol w:w="3071"/>
      <w:gridCol w:w="1858"/>
    </w:tblGrid>
    <w:tr w:rsidR="00B83174" w:rsidRPr="005871C0" w14:paraId="15BECC82" w14:textId="77777777" w:rsidTr="49F9D633">
      <w:trPr>
        <w:trHeight w:val="543"/>
      </w:trPr>
      <w:tc>
        <w:tcPr>
          <w:tcW w:w="3715" w:type="dxa"/>
          <w:tcBorders>
            <w:top w:val="nil"/>
            <w:left w:val="nil"/>
            <w:bottom w:val="single" w:sz="2" w:space="0" w:color="auto"/>
            <w:right w:val="nil"/>
          </w:tcBorders>
          <w:tcMar>
            <w:left w:w="0" w:type="dxa"/>
            <w:bottom w:w="144" w:type="dxa"/>
          </w:tcMar>
          <w:vAlign w:val="bottom"/>
        </w:tcPr>
        <w:p w14:paraId="56114978" w14:textId="77777777" w:rsidR="00B83174" w:rsidRPr="005871C0" w:rsidRDefault="00B83174" w:rsidP="00390EC4">
          <w:pPr>
            <w:spacing w:after="40"/>
          </w:pPr>
          <w:r w:rsidRPr="005871C0">
            <w:t>Sign up for updates</w:t>
          </w:r>
        </w:p>
        <w:p w14:paraId="703C721C" w14:textId="77777777" w:rsidR="00B83174" w:rsidRPr="00861264" w:rsidRDefault="00E741B7" w:rsidP="00390EC4">
          <w:pPr>
            <w:spacing w:after="40"/>
            <w:rPr>
              <w:rStyle w:val="Hyperlink"/>
              <w:b/>
            </w:rPr>
          </w:pPr>
          <w:hyperlink r:id="rId1" w:history="1">
            <w:r w:rsidR="00B83174" w:rsidRPr="00861264">
              <w:rPr>
                <w:rStyle w:val="Hyperlink"/>
              </w:rPr>
              <w:t>hp.com/go/</w:t>
            </w:r>
            <w:proofErr w:type="spellStart"/>
            <w:r w:rsidR="00B83174" w:rsidRPr="00861264">
              <w:rPr>
                <w:rStyle w:val="Hyperlink"/>
              </w:rPr>
              <w:t>getupdated</w:t>
            </w:r>
            <w:proofErr w:type="spellEnd"/>
          </w:hyperlink>
        </w:p>
      </w:tc>
      <w:tc>
        <w:tcPr>
          <w:tcW w:w="2156" w:type="dxa"/>
          <w:tcBorders>
            <w:top w:val="nil"/>
            <w:left w:val="nil"/>
            <w:bottom w:val="single" w:sz="2" w:space="0" w:color="auto"/>
            <w:right w:val="nil"/>
          </w:tcBorders>
          <w:tcMar>
            <w:left w:w="0" w:type="dxa"/>
            <w:bottom w:w="144" w:type="dxa"/>
          </w:tcMar>
          <w:vAlign w:val="bottom"/>
        </w:tcPr>
        <w:p w14:paraId="59F27D21" w14:textId="77777777" w:rsidR="00B83174" w:rsidRPr="005871C0" w:rsidRDefault="00B83174" w:rsidP="00390EC4">
          <w:pPr>
            <w:pStyle w:val="BackPageSharewithcolleagues7pt"/>
            <w:spacing w:line="240" w:lineRule="auto"/>
          </w:pPr>
          <w:r w:rsidRPr="005871C0">
            <w:rPr>
              <w:noProof/>
            </w:rPr>
            <w:drawing>
              <wp:inline distT="0" distB="0" distL="0" distR="0" wp14:anchorId="2FF88F51" wp14:editId="6D9EF4C2">
                <wp:extent cx="120792" cy="128016"/>
                <wp:effectExtent l="19050" t="0" r="0" b="0"/>
                <wp:docPr id="69" name="Picture 31" descr="facebook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_vector.jpg"/>
                        <pic:cNvPicPr/>
                      </pic:nvPicPr>
                      <pic:blipFill>
                        <a:blip r:embed="rId2"/>
                        <a:stretch>
                          <a:fillRect/>
                        </a:stretch>
                      </pic:blipFill>
                      <pic:spPr>
                        <a:xfrm>
                          <a:off x="0" y="0"/>
                          <a:ext cx="120792" cy="128016"/>
                        </a:xfrm>
                        <a:prstGeom prst="rect">
                          <a:avLst/>
                        </a:prstGeom>
                      </pic:spPr>
                    </pic:pic>
                  </a:graphicData>
                </a:graphic>
              </wp:inline>
            </w:drawing>
          </w:r>
          <w:r w:rsidRPr="005871C0">
            <w:t xml:space="preserve">  </w:t>
          </w:r>
          <w:r w:rsidRPr="005871C0">
            <w:rPr>
              <w:noProof/>
            </w:rPr>
            <w:drawing>
              <wp:inline distT="0" distB="0" distL="0" distR="0" wp14:anchorId="0620AA9F" wp14:editId="2E3E37DB">
                <wp:extent cx="128016" cy="129152"/>
                <wp:effectExtent l="19050" t="0" r="5334" b="0"/>
                <wp:docPr id="70" name="Picture 32" descr="twitter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_vector.jpg"/>
                        <pic:cNvPicPr/>
                      </pic:nvPicPr>
                      <pic:blipFill>
                        <a:blip r:embed="rId3"/>
                        <a:stretch>
                          <a:fillRect/>
                        </a:stretch>
                      </pic:blipFill>
                      <pic:spPr>
                        <a:xfrm>
                          <a:off x="0" y="0"/>
                          <a:ext cx="128016" cy="129152"/>
                        </a:xfrm>
                        <a:prstGeom prst="rect">
                          <a:avLst/>
                        </a:prstGeom>
                      </pic:spPr>
                    </pic:pic>
                  </a:graphicData>
                </a:graphic>
              </wp:inline>
            </w:drawing>
          </w:r>
          <w:r w:rsidRPr="005871C0">
            <w:t xml:space="preserve">  </w:t>
          </w:r>
          <w:r w:rsidRPr="005871C0">
            <w:rPr>
              <w:noProof/>
            </w:rPr>
            <w:drawing>
              <wp:inline distT="0" distB="0" distL="0" distR="0" wp14:anchorId="23F198D6" wp14:editId="06812023">
                <wp:extent cx="128016" cy="126551"/>
                <wp:effectExtent l="19050" t="0" r="5334" b="0"/>
                <wp:docPr id="89" name="Picture 33" descr="linked_in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_in_vector.jpg"/>
                        <pic:cNvPicPr/>
                      </pic:nvPicPr>
                      <pic:blipFill>
                        <a:blip r:embed="rId4"/>
                        <a:stretch>
                          <a:fillRect/>
                        </a:stretch>
                      </pic:blipFill>
                      <pic:spPr>
                        <a:xfrm>
                          <a:off x="0" y="0"/>
                          <a:ext cx="128016" cy="126551"/>
                        </a:xfrm>
                        <a:prstGeom prst="rect">
                          <a:avLst/>
                        </a:prstGeom>
                      </pic:spPr>
                    </pic:pic>
                  </a:graphicData>
                </a:graphic>
              </wp:inline>
            </w:drawing>
          </w:r>
          <w:r w:rsidRPr="005871C0">
            <w:t xml:space="preserve">  </w:t>
          </w:r>
          <w:r w:rsidRPr="005871C0">
            <w:rPr>
              <w:noProof/>
            </w:rPr>
            <w:drawing>
              <wp:inline distT="0" distB="0" distL="0" distR="0" wp14:anchorId="22BAA2C0" wp14:editId="6D0276E4">
                <wp:extent cx="195803" cy="128016"/>
                <wp:effectExtent l="19050" t="0" r="0" b="0"/>
                <wp:docPr id="92" name="Picture 40" descr="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ail.jpg"/>
                        <pic:cNvPicPr/>
                      </pic:nvPicPr>
                      <pic:blipFill>
                        <a:blip r:embed="rId5"/>
                        <a:srcRect l="15347" t="27935" r="15571" b="26721"/>
                        <a:stretch>
                          <a:fillRect/>
                        </a:stretch>
                      </pic:blipFill>
                      <pic:spPr>
                        <a:xfrm>
                          <a:off x="0" y="0"/>
                          <a:ext cx="195803" cy="128016"/>
                        </a:xfrm>
                        <a:prstGeom prst="rect">
                          <a:avLst/>
                        </a:prstGeom>
                      </pic:spPr>
                    </pic:pic>
                  </a:graphicData>
                </a:graphic>
              </wp:inline>
            </w:drawing>
          </w:r>
        </w:p>
        <w:p w14:paraId="46B736A0" w14:textId="77777777" w:rsidR="00B83174" w:rsidRPr="005871C0" w:rsidRDefault="00B83174" w:rsidP="00390EC4">
          <w:pPr>
            <w:pStyle w:val="BackPageSharewithcolleagues7pt"/>
          </w:pPr>
          <w:r w:rsidRPr="005871C0">
            <w:t>Share with colleagues</w:t>
          </w:r>
        </w:p>
      </w:tc>
      <w:tc>
        <w:tcPr>
          <w:tcW w:w="3071" w:type="dxa"/>
          <w:tcBorders>
            <w:top w:val="nil"/>
            <w:left w:val="nil"/>
            <w:bottom w:val="single" w:sz="2" w:space="0" w:color="auto"/>
            <w:right w:val="nil"/>
          </w:tcBorders>
          <w:tcMar>
            <w:left w:w="0" w:type="dxa"/>
            <w:bottom w:w="144" w:type="dxa"/>
          </w:tcMar>
          <w:vAlign w:val="bottom"/>
        </w:tcPr>
        <w:p w14:paraId="7DB77795" w14:textId="77777777" w:rsidR="00B83174" w:rsidRPr="005871C0" w:rsidRDefault="00B83174" w:rsidP="00390EC4">
          <w:pPr>
            <w:pStyle w:val="BackPageSharewithcolleagues7pt"/>
            <w:spacing w:line="240" w:lineRule="auto"/>
          </w:pPr>
          <w:r w:rsidRPr="005871C0">
            <w:rPr>
              <w:noProof/>
            </w:rPr>
            <w:drawing>
              <wp:inline distT="0" distB="0" distL="0" distR="0" wp14:anchorId="1297EC30" wp14:editId="694C9B84">
                <wp:extent cx="128016" cy="125918"/>
                <wp:effectExtent l="19050" t="0" r="5334" b="0"/>
                <wp:docPr id="93" name="Picture 41" descr="HP_rate_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_rate_icon.jpg"/>
                        <pic:cNvPicPr/>
                      </pic:nvPicPr>
                      <pic:blipFill>
                        <a:blip r:embed="rId6"/>
                        <a:stretch>
                          <a:fillRect/>
                        </a:stretch>
                      </pic:blipFill>
                      <pic:spPr>
                        <a:xfrm>
                          <a:off x="0" y="0"/>
                          <a:ext cx="128016" cy="125918"/>
                        </a:xfrm>
                        <a:prstGeom prst="rect">
                          <a:avLst/>
                        </a:prstGeom>
                      </pic:spPr>
                    </pic:pic>
                  </a:graphicData>
                </a:graphic>
              </wp:inline>
            </w:drawing>
          </w:r>
        </w:p>
        <w:p w14:paraId="027378B5" w14:textId="77777777" w:rsidR="00B83174" w:rsidRPr="005871C0" w:rsidRDefault="00B83174" w:rsidP="00390EC4">
          <w:pPr>
            <w:pStyle w:val="BackPageRatethisdocument10pt"/>
          </w:pPr>
          <w:r w:rsidRPr="005871C0">
            <w:t>Rate this document</w:t>
          </w:r>
        </w:p>
      </w:tc>
      <w:tc>
        <w:tcPr>
          <w:tcW w:w="1858" w:type="dxa"/>
          <w:tcBorders>
            <w:top w:val="nil"/>
            <w:left w:val="nil"/>
            <w:bottom w:val="single" w:sz="2" w:space="0" w:color="auto"/>
            <w:right w:val="nil"/>
          </w:tcBorders>
          <w:tcMar>
            <w:left w:w="0" w:type="dxa"/>
            <w:bottom w:w="144" w:type="dxa"/>
          </w:tcMar>
        </w:tcPr>
        <w:p w14:paraId="22EA68AF" w14:textId="77777777" w:rsidR="00B83174" w:rsidRPr="005871C0" w:rsidRDefault="00B83174" w:rsidP="00390EC4">
          <w:pPr>
            <w:spacing w:after="40"/>
          </w:pPr>
        </w:p>
      </w:tc>
    </w:tr>
    <w:tr w:rsidR="00B83174" w:rsidRPr="00651375" w14:paraId="5F9F3209" w14:textId="77777777" w:rsidTr="49F9D633">
      <w:tc>
        <w:tcPr>
          <w:tcW w:w="8942" w:type="dxa"/>
          <w:gridSpan w:val="3"/>
          <w:tcBorders>
            <w:top w:val="single" w:sz="2" w:space="0" w:color="auto"/>
            <w:left w:val="nil"/>
            <w:bottom w:val="nil"/>
            <w:right w:val="nil"/>
          </w:tcBorders>
          <w:tcMar>
            <w:top w:w="216" w:type="dxa"/>
            <w:left w:w="0" w:type="dxa"/>
          </w:tcMar>
        </w:tcPr>
        <w:p w14:paraId="53B853EB" w14:textId="77777777" w:rsidR="00B83174" w:rsidRDefault="00B83174" w:rsidP="00390EC4">
          <w:pPr>
            <w:pStyle w:val="BackPageLegal7pt"/>
          </w:pPr>
          <w:r w:rsidRPr="00651375">
            <w:t xml:space="preserve">© Copyright 2012 Hewlett-Packard Development Company, L.P. The information contained herein is subject to change without notice. The only warranties for </w:t>
          </w:r>
          <w:r>
            <w:t xml:space="preserve">HPE </w:t>
          </w:r>
          <w:r w:rsidRPr="00651375">
            <w:t xml:space="preserve">products and services are set forth in the express warranty statements accompanying such products and services. Nothing herein should be construed as constituting an additional warranty. </w:t>
          </w:r>
          <w:r>
            <w:t xml:space="preserve">HPE </w:t>
          </w:r>
          <w:r w:rsidRPr="00651375">
            <w:t xml:space="preserve">shall not be liable for technical or editorial errors or omissions contained herein. </w:t>
          </w:r>
        </w:p>
        <w:p w14:paraId="61783D27" w14:textId="77777777" w:rsidR="00B83174" w:rsidRDefault="00B83174" w:rsidP="00390EC4">
          <w:pPr>
            <w:pStyle w:val="BackPageLegal7pt"/>
          </w:pPr>
          <w:r w:rsidRPr="00651375">
            <w:t>Trademark acknowledgments, if needed.</w:t>
          </w:r>
        </w:p>
        <w:p w14:paraId="5CCEF8C1" w14:textId="77777777" w:rsidR="00B83174" w:rsidRPr="00651375" w:rsidRDefault="00B83174" w:rsidP="00390EC4">
          <w:pPr>
            <w:pStyle w:val="BackPageLegal7pt"/>
            <w:spacing w:after="0"/>
          </w:pPr>
          <w:r w:rsidRPr="00497FB4">
            <w:rPr>
              <w:noProof/>
            </w:rPr>
            <w:drawing>
              <wp:anchor distT="0" distB="0" distL="114300" distR="114300" simplePos="0" relativeHeight="251658241" behindDoc="0" locked="0" layoutInCell="1" allowOverlap="1" wp14:anchorId="3AF70BFE" wp14:editId="3293DE79">
                <wp:simplePos x="0" y="0"/>
                <wp:positionH relativeFrom="page">
                  <wp:posOffset>6750050</wp:posOffset>
                </wp:positionH>
                <wp:positionV relativeFrom="page">
                  <wp:posOffset>9025255</wp:posOffset>
                </wp:positionV>
                <wp:extent cx="579120" cy="57912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79120" cy="579120"/>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anchor>
            </w:drawing>
          </w:r>
          <w:r w:rsidRPr="00497FB4">
            <w:t>4AA3-xxxxENW, Month 20XX</w:t>
          </w:r>
        </w:p>
      </w:tc>
      <w:tc>
        <w:tcPr>
          <w:tcW w:w="1858" w:type="dxa"/>
          <w:tcBorders>
            <w:top w:val="single" w:sz="2" w:space="0" w:color="auto"/>
            <w:left w:val="nil"/>
            <w:bottom w:val="nil"/>
            <w:right w:val="nil"/>
          </w:tcBorders>
          <w:tcMar>
            <w:left w:w="0" w:type="dxa"/>
            <w:right w:w="0" w:type="dxa"/>
          </w:tcMar>
          <w:vAlign w:val="bottom"/>
        </w:tcPr>
        <w:p w14:paraId="0B29DA0F" w14:textId="77777777" w:rsidR="00B83174" w:rsidRPr="00651375" w:rsidRDefault="00B83174" w:rsidP="00390EC4">
          <w:pPr>
            <w:jc w:val="right"/>
          </w:pPr>
          <w:r w:rsidRPr="00510E2D">
            <w:rPr>
              <w:noProof/>
            </w:rPr>
            <w:drawing>
              <wp:inline distT="0" distB="0" distL="0" distR="0" wp14:anchorId="6DCAA192" wp14:editId="11A5412C">
                <wp:extent cx="586656" cy="583894"/>
                <wp:effectExtent l="0" t="0" r="3894" b="0"/>
                <wp:docPr id="9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P Logo Blue RGB.eps"/>
                        <pic:cNvPicPr/>
                      </pic:nvPicPr>
                      <pic:blipFill>
                        <a:blip r:embed="rId7">
                          <a:extLst>
                            <a:ext uri="{28A0092B-C50C-407E-A947-70E740481C1C}">
                              <a14:useLocalDpi xmlns:a14="http://schemas.microsoft.com/office/drawing/2010/main" val="0"/>
                            </a:ext>
                          </a:extLst>
                        </a:blip>
                        <a:stretch>
                          <a:fillRect/>
                        </a:stretch>
                      </pic:blipFill>
                      <pic:spPr>
                        <a:xfrm>
                          <a:off x="0" y="0"/>
                          <a:ext cx="586656" cy="583894"/>
                        </a:xfrm>
                        <a:prstGeom prst="rect">
                          <a:avLst/>
                        </a:prstGeom>
                        <a:extLst>
                          <a:ext uri="{FAA26D3D-D897-4be2-8F04-BA451C77F1D7}">
                            <ma14:placeholder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a14="http://schemas.microsoft.com/office/drawing/2010/main"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ve="http://schemas.openxmlformats.org/markup-compatibility/2006"/>
                          </a:ext>
                        </a:extLst>
                      </pic:spPr>
                    </pic:pic>
                  </a:graphicData>
                </a:graphic>
              </wp:inline>
            </w:drawing>
          </w:r>
        </w:p>
      </w:tc>
    </w:tr>
  </w:tbl>
  <w:p w14:paraId="794F7322" w14:textId="77777777" w:rsidR="00B83174" w:rsidRDefault="00B83174" w:rsidP="00D53CB4">
    <w:pPr>
      <w:ind w:left="-180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BB9C20E" w14:textId="77777777" w:rsidR="00B83174" w:rsidRDefault="00B83174"/>
    <w:p w14:paraId="4056637C" w14:textId="77777777" w:rsidR="00B83174" w:rsidRDefault="00B83174"/>
  </w:footnote>
  <w:footnote w:type="continuationSeparator" w:id="0">
    <w:p w14:paraId="4745EDBB" w14:textId="77777777" w:rsidR="00B83174" w:rsidRDefault="00B83174">
      <w:r>
        <w:continuationSeparator/>
      </w:r>
    </w:p>
    <w:p w14:paraId="60BE0AAE" w14:textId="77777777" w:rsidR="00B83174" w:rsidRDefault="00B83174"/>
    <w:p w14:paraId="75AC96B1" w14:textId="77777777" w:rsidR="00B83174" w:rsidRDefault="00B83174"/>
    <w:p w14:paraId="791DEA33" w14:textId="77777777" w:rsidR="00B83174" w:rsidRDefault="00B83174"/>
    <w:p w14:paraId="0BAEA7EF" w14:textId="77777777" w:rsidR="00B83174" w:rsidRDefault="00B83174"/>
    <w:p w14:paraId="466D239C" w14:textId="77777777" w:rsidR="00B83174" w:rsidRDefault="00B83174"/>
  </w:footnote>
  <w:footnote w:type="continuationNotice" w:id="1">
    <w:p w14:paraId="56050263" w14:textId="77777777" w:rsidR="00B83174" w:rsidRDefault="00B83174"/>
    <w:p w14:paraId="1939707A" w14:textId="77777777" w:rsidR="00B83174" w:rsidRDefault="00B83174"/>
    <w:p w14:paraId="4B9CA9FF" w14:textId="77777777" w:rsidR="00B83174" w:rsidRDefault="00B83174"/>
    <w:p w14:paraId="543285E2" w14:textId="77777777" w:rsidR="00B83174" w:rsidRDefault="00B83174"/>
    <w:p w14:paraId="31471EAC" w14:textId="77777777" w:rsidR="00B83174" w:rsidRDefault="00B83174"/>
    <w:p w14:paraId="107071B9" w14:textId="77777777" w:rsidR="00B83174" w:rsidRDefault="00B831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AE9304" w14:textId="77777777" w:rsidR="00B83174" w:rsidRPr="009F2FD1" w:rsidRDefault="00B83174" w:rsidP="009F2FD1">
    <w:pPr>
      <w:pStyle w:val="MISCTitleDescriptorinheader10pt"/>
    </w:pPr>
    <w:r w:rsidRPr="009F2FD1">
      <w:t>Technical white paper</w:t>
    </w:r>
    <w:r>
      <w:t xml:space="preserve"> </w:t>
    </w:r>
    <w:r w:rsidRPr="009F2FD1">
      <w:t>Descriptor</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C898EB" w14:textId="6BB202C8" w:rsidR="00B83174" w:rsidRPr="001A6A1F" w:rsidRDefault="00B83174">
    <w:pPr>
      <w:pStyle w:val="CoverSubtitle"/>
      <w:tabs>
        <w:tab w:val="right" w:pos="10710"/>
      </w:tabs>
      <w:spacing w:after="0" w:line="240" w:lineRule="auto"/>
      <w:ind w:left="0" w:right="54"/>
      <w:rPr>
        <w:rFonts w:ascii="HPE Simple" w:hAnsi="HPE Simple"/>
        <w:sz w:val="18"/>
      </w:rPr>
      <w:pPrChange w:id="8" w:author="Moynihan, Nick" w:date="2017-10-31T04:36:00Z">
        <w:pPr>
          <w:pStyle w:val="CoverSubtitle"/>
          <w:tabs>
            <w:tab w:val="right" w:pos="10710"/>
          </w:tabs>
          <w:ind w:left="0" w:right="54"/>
        </w:pPr>
      </w:pPrChange>
    </w:pPr>
    <w:r>
      <w:rPr>
        <w:rStyle w:val="CoverDocumentType10ptChar"/>
      </w:rPr>
      <w:t>Deployment guide</w:t>
    </w:r>
    <w:r>
      <w:rPr>
        <w:rStyle w:val="CoverDocumentType10ptCha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FB9972" w14:textId="77777777" w:rsidR="00B83174" w:rsidRDefault="00B83174">
    <w:pPr>
      <w:pStyle w:val="Header"/>
    </w:pPr>
    <w:r w:rsidRPr="006B5759">
      <w:rPr>
        <w:noProof/>
      </w:rPr>
      <w:drawing>
        <wp:anchor distT="0" distB="0" distL="114300" distR="114300" simplePos="0" relativeHeight="251658240" behindDoc="1" locked="0" layoutInCell="1" allowOverlap="1" wp14:anchorId="2DDD5880" wp14:editId="1F98F6AD">
          <wp:simplePos x="0" y="0"/>
          <wp:positionH relativeFrom="margin">
            <wp:posOffset>-57150</wp:posOffset>
          </wp:positionH>
          <wp:positionV relativeFrom="paragraph">
            <wp:posOffset>209550</wp:posOffset>
          </wp:positionV>
          <wp:extent cx="6991350" cy="92583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radanb\Desktop\Untitled-3.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991350" cy="92583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3E76D0" w14:textId="1545BE02" w:rsidR="00B83174" w:rsidRPr="00BE43BF" w:rsidRDefault="00B83174">
    <w:pPr>
      <w:pStyle w:val="CoverSubtitle"/>
      <w:tabs>
        <w:tab w:val="right" w:pos="10710"/>
      </w:tabs>
      <w:spacing w:after="0" w:line="240" w:lineRule="auto"/>
      <w:ind w:left="0" w:right="54"/>
      <w:rPr>
        <w:rFonts w:ascii="HPE Simple" w:hAnsi="HPE Simple"/>
        <w:sz w:val="18"/>
      </w:rPr>
      <w:pPrChange w:id="1100" w:author="Olker, Dave (Global Solutions Engineering) [2]" w:date="2017-10-30T13:44:00Z">
        <w:pPr>
          <w:pStyle w:val="CoverSubtitle"/>
          <w:tabs>
            <w:tab w:val="right" w:pos="10710"/>
          </w:tabs>
          <w:ind w:left="0" w:right="54"/>
        </w:pPr>
      </w:pPrChange>
    </w:pPr>
    <w:r>
      <w:rPr>
        <w:rStyle w:val="CoverDocumentType10ptChar"/>
      </w:rPr>
      <w:t>Deployment guide</w:t>
    </w:r>
    <w:r>
      <w:rPr>
        <w:rStyle w:val="CoverDocumentType10ptChar"/>
      </w:rPr>
      <w:tab/>
    </w:r>
    <w:r w:rsidRPr="0093CDE9">
      <w:rPr>
        <w:rFonts w:ascii="HPE Simple" w:hAnsi="HPE Simple"/>
        <w:sz w:val="18"/>
      </w:rPr>
      <w:t xml:space="preserve">Page </w:t>
    </w:r>
    <w:r w:rsidRPr="0093CDE9">
      <w:rPr>
        <w:rFonts w:ascii="HPE Simple" w:hAnsi="HPE Simple"/>
        <w:noProof/>
        <w:sz w:val="18"/>
        <w:rPrChange w:id="1101" w:author="Olker, Dave (Global Solutions Engineering) [2]" w:date="2017-10-30T13:31:00Z">
          <w:rPr>
            <w:rFonts w:ascii="HPE Simple" w:hAnsi="HPE Simple"/>
            <w:sz w:val="18"/>
          </w:rPr>
        </w:rPrChange>
      </w:rPr>
      <w:fldChar w:fldCharType="begin"/>
    </w:r>
    <w:r w:rsidRPr="00520C09">
      <w:rPr>
        <w:rFonts w:ascii="HPE Simple" w:hAnsi="HPE Simple"/>
        <w:sz w:val="18"/>
      </w:rPr>
      <w:instrText xml:space="preserve"> PAGE   \* MERGEFORMAT </w:instrText>
    </w:r>
    <w:r w:rsidRPr="0093CDE9">
      <w:rPr>
        <w:rFonts w:ascii="HPE Simple" w:hAnsi="HPE Simple"/>
        <w:sz w:val="18"/>
      </w:rPr>
      <w:fldChar w:fldCharType="separate"/>
    </w:r>
    <w:r w:rsidR="00E741B7">
      <w:rPr>
        <w:rFonts w:ascii="HPE Simple" w:hAnsi="HPE Simple"/>
        <w:noProof/>
        <w:sz w:val="18"/>
      </w:rPr>
      <w:t>19</w:t>
    </w:r>
    <w:r w:rsidRPr="0093CDE9">
      <w:rPr>
        <w:rFonts w:ascii="HPE Simple" w:hAnsi="HPE Simple"/>
        <w:noProof/>
        <w:sz w:val="18"/>
        <w:rPrChange w:id="1102" w:author="Olker, Dave (Global Solutions Engineering) [2]" w:date="2017-10-30T13:31:00Z">
          <w:rPr>
            <w:rFonts w:ascii="HPE Simple" w:hAnsi="HPE Simple"/>
            <w:sz w:val="18"/>
          </w:rPr>
        </w:rPrChange>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6934E8" w14:textId="64B4F299" w:rsidR="00B83174" w:rsidRPr="007F526E" w:rsidRDefault="00B83174">
    <w:pPr>
      <w:pStyle w:val="CoverSubtitle"/>
      <w:tabs>
        <w:tab w:val="right" w:pos="10710"/>
      </w:tabs>
      <w:spacing w:after="0" w:line="240" w:lineRule="auto"/>
      <w:ind w:left="0" w:right="54"/>
      <w:rPr>
        <w:rFonts w:ascii="HPE Simple" w:hAnsi="HPE Simple"/>
        <w:sz w:val="18"/>
      </w:rPr>
      <w:pPrChange w:id="1103" w:author="Olker, Dave (Global Solutions Engineering) [2]" w:date="2017-10-30T13:44:00Z">
        <w:pPr>
          <w:pStyle w:val="CoverSubtitle"/>
          <w:tabs>
            <w:tab w:val="right" w:pos="10710"/>
          </w:tabs>
          <w:ind w:left="0" w:right="54"/>
        </w:pPr>
      </w:pPrChange>
    </w:pPr>
    <w:r>
      <w:rPr>
        <w:rStyle w:val="CoverDocumentType10ptChar"/>
      </w:rPr>
      <w:t>Deployment guide</w:t>
    </w:r>
    <w:r>
      <w:rPr>
        <w:rStyle w:val="CoverDocumentType10ptChar"/>
      </w:rPr>
      <w:tab/>
    </w:r>
    <w:r w:rsidRPr="0093CDE9">
      <w:rPr>
        <w:rFonts w:ascii="HPE Simple" w:hAnsi="HPE Simple"/>
        <w:sz w:val="18"/>
      </w:rPr>
      <w:t xml:space="preserve">Page </w:t>
    </w:r>
    <w:r w:rsidRPr="0093CDE9">
      <w:rPr>
        <w:rFonts w:ascii="HPE Simple" w:hAnsi="HPE Simple"/>
        <w:noProof/>
        <w:sz w:val="18"/>
        <w:rPrChange w:id="1104" w:author="Olker, Dave (Global Solutions Engineering) [2]" w:date="2017-10-30T13:31:00Z">
          <w:rPr>
            <w:rFonts w:ascii="HPE Simple" w:hAnsi="HPE Simple"/>
            <w:sz w:val="18"/>
          </w:rPr>
        </w:rPrChange>
      </w:rPr>
      <w:fldChar w:fldCharType="begin"/>
    </w:r>
    <w:r w:rsidRPr="007F526E">
      <w:rPr>
        <w:rFonts w:ascii="HPE Simple" w:hAnsi="HPE Simple"/>
        <w:sz w:val="18"/>
      </w:rPr>
      <w:instrText xml:space="preserve"> PAGE   \* MERGEFORMAT </w:instrText>
    </w:r>
    <w:r w:rsidRPr="0093CDE9">
      <w:rPr>
        <w:rFonts w:ascii="HPE Simple" w:hAnsi="HPE Simple"/>
        <w:sz w:val="18"/>
      </w:rPr>
      <w:fldChar w:fldCharType="separate"/>
    </w:r>
    <w:r w:rsidR="00E741B7">
      <w:rPr>
        <w:rFonts w:ascii="HPE Simple" w:hAnsi="HPE Simple"/>
        <w:noProof/>
        <w:sz w:val="18"/>
      </w:rPr>
      <w:t>3</w:t>
    </w:r>
    <w:r w:rsidRPr="0093CDE9">
      <w:rPr>
        <w:rFonts w:ascii="HPE Simple" w:hAnsi="HPE Simple"/>
        <w:noProof/>
        <w:sz w:val="18"/>
        <w:rPrChange w:id="1105" w:author="Olker, Dave (Global Solutions Engineering) [2]" w:date="2017-10-30T13:31:00Z">
          <w:rPr>
            <w:rFonts w:ascii="HPE Simple" w:hAnsi="HPE Simple"/>
            <w:sz w:val="18"/>
          </w:rPr>
        </w:rPrChange>
      </w:rP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0277A" w14:textId="77777777" w:rsidR="00B83174" w:rsidRDefault="00B83174" w:rsidP="008E412C">
    <w:pPr>
      <w:pStyle w:val="MISCTitleDescriptorinheader11ptLight"/>
    </w:pPr>
    <w:r w:rsidRPr="00793BF0">
      <w:t>Technical white paper</w:t>
    </w:r>
    <w:r w:rsidRPr="00F40566">
      <w:t xml:space="preserve"> Product, solution, or service</w:t>
    </w:r>
  </w:p>
  <w:p w14:paraId="7CC75386" w14:textId="77777777" w:rsidR="00B83174" w:rsidRDefault="00B83174"/>
  <w:p w14:paraId="05DC4494" w14:textId="77777777" w:rsidR="00B83174" w:rsidRDefault="00B83174"/>
  <w:p w14:paraId="6E3F8FD8" w14:textId="77777777" w:rsidR="00B83174" w:rsidRDefault="00B83174"/>
  <w:p w14:paraId="177E4682" w14:textId="77777777" w:rsidR="00B83174" w:rsidRDefault="00B83174"/>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ACC6F5" w14:textId="17896684" w:rsidR="00B83174" w:rsidRPr="00520C09" w:rsidRDefault="00B83174">
    <w:pPr>
      <w:pStyle w:val="CoverSubtitle"/>
      <w:tabs>
        <w:tab w:val="right" w:pos="10710"/>
      </w:tabs>
      <w:spacing w:after="0" w:line="240" w:lineRule="auto"/>
      <w:ind w:left="0" w:right="54"/>
      <w:rPr>
        <w:rFonts w:ascii="HPE Simple" w:hAnsi="HPE Simple"/>
        <w:sz w:val="18"/>
      </w:rPr>
      <w:pPrChange w:id="1116" w:author="Olker, Dave (Global Solutions Engineering) [2]" w:date="2017-10-30T13:44:00Z">
        <w:pPr>
          <w:pStyle w:val="CoverSubtitle"/>
          <w:tabs>
            <w:tab w:val="right" w:pos="10710"/>
          </w:tabs>
          <w:ind w:left="0" w:right="54"/>
        </w:pPr>
      </w:pPrChange>
    </w:pPr>
    <w:r>
      <w:rPr>
        <w:rStyle w:val="CoverDocumentType10ptChar"/>
      </w:rPr>
      <w:t>Deployment guide</w:t>
    </w:r>
    <w:r>
      <w:rPr>
        <w:rStyle w:val="CoverDocumentType10ptChar"/>
      </w:rPr>
      <w:tab/>
    </w:r>
    <w:r w:rsidRPr="0093CDE9">
      <w:rPr>
        <w:rFonts w:ascii="HPE Simple" w:hAnsi="HPE Simple"/>
        <w:sz w:val="18"/>
      </w:rPr>
      <w:t xml:space="preserve">Page </w:t>
    </w:r>
    <w:r w:rsidRPr="0093CDE9">
      <w:rPr>
        <w:rFonts w:ascii="HPE Simple" w:hAnsi="HPE Simple"/>
        <w:noProof/>
        <w:sz w:val="18"/>
        <w:rPrChange w:id="1117" w:author="Olker, Dave (Global Solutions Engineering) [2]" w:date="2017-10-30T13:31:00Z">
          <w:rPr>
            <w:rFonts w:ascii="HPE Simple" w:hAnsi="HPE Simple"/>
            <w:sz w:val="18"/>
          </w:rPr>
        </w:rPrChange>
      </w:rPr>
      <w:fldChar w:fldCharType="begin"/>
    </w:r>
    <w:r w:rsidRPr="00520C09">
      <w:rPr>
        <w:rFonts w:ascii="HPE Simple" w:hAnsi="HPE Simple"/>
        <w:sz w:val="18"/>
      </w:rPr>
      <w:instrText xml:space="preserve"> PAGE   \* MERGEFORMAT </w:instrText>
    </w:r>
    <w:r w:rsidRPr="0093CDE9">
      <w:rPr>
        <w:rFonts w:ascii="HPE Simple" w:hAnsi="HPE Simple"/>
        <w:sz w:val="18"/>
      </w:rPr>
      <w:fldChar w:fldCharType="separate"/>
    </w:r>
    <w:r w:rsidR="00E741B7">
      <w:rPr>
        <w:rFonts w:ascii="HPE Simple" w:hAnsi="HPE Simple"/>
        <w:noProof/>
        <w:sz w:val="18"/>
      </w:rPr>
      <w:t>49</w:t>
    </w:r>
    <w:r w:rsidRPr="0093CDE9">
      <w:rPr>
        <w:rFonts w:ascii="HPE Simple" w:hAnsi="HPE Simple"/>
        <w:noProof/>
        <w:sz w:val="18"/>
        <w:rPrChange w:id="1118" w:author="Olker, Dave (Global Solutions Engineering) [2]" w:date="2017-10-30T13:31:00Z">
          <w:rPr>
            <w:rFonts w:ascii="HPE Simple" w:hAnsi="HPE Simple"/>
            <w:sz w:val="18"/>
          </w:rPr>
        </w:rPrChang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F3943B80"/>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566104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8FC2D3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19A40CD4"/>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7004C0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EF8545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9869F7A"/>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4D2787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9C08EC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33CDC3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66C0C68"/>
    <w:multiLevelType w:val="hybridMultilevel"/>
    <w:tmpl w:val="472A7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2022D7"/>
    <w:multiLevelType w:val="hybridMultilevel"/>
    <w:tmpl w:val="D06C3994"/>
    <w:lvl w:ilvl="0" w:tplc="DA7A04C2">
      <w:start w:val="1"/>
      <w:numFmt w:val="bullet"/>
      <w:pStyle w:val="BulletLevel2"/>
      <w:lvlText w:val="–"/>
      <w:lvlJc w:val="left"/>
      <w:pPr>
        <w:tabs>
          <w:tab w:val="num" w:pos="374"/>
        </w:tabs>
        <w:ind w:left="374" w:hanging="187"/>
      </w:pPr>
      <w:rPr>
        <w:rFonts w:ascii="MetricHPE Light" w:hAnsi="MetricHPE Light" w:hint="default"/>
        <w:color w:val="auto"/>
        <w:sz w:val="20"/>
      </w:rPr>
    </w:lvl>
    <w:lvl w:ilvl="1" w:tplc="04090003" w:tentative="1">
      <w:start w:val="1"/>
      <w:numFmt w:val="bullet"/>
      <w:lvlText w:val="o"/>
      <w:lvlJc w:val="left"/>
      <w:pPr>
        <w:ind w:left="2188" w:hanging="360"/>
      </w:pPr>
      <w:rPr>
        <w:rFonts w:ascii="Courier New" w:hAnsi="Courier New" w:cs="Courier New" w:hint="default"/>
      </w:rPr>
    </w:lvl>
    <w:lvl w:ilvl="2" w:tplc="04090005" w:tentative="1">
      <w:start w:val="1"/>
      <w:numFmt w:val="bullet"/>
      <w:lvlText w:val=""/>
      <w:lvlJc w:val="left"/>
      <w:pPr>
        <w:ind w:left="2908" w:hanging="360"/>
      </w:pPr>
      <w:rPr>
        <w:rFonts w:ascii="Wingdings" w:hAnsi="Wingdings" w:hint="default"/>
      </w:rPr>
    </w:lvl>
    <w:lvl w:ilvl="3" w:tplc="04090001" w:tentative="1">
      <w:start w:val="1"/>
      <w:numFmt w:val="bullet"/>
      <w:lvlText w:val=""/>
      <w:lvlJc w:val="left"/>
      <w:pPr>
        <w:ind w:left="3628" w:hanging="360"/>
      </w:pPr>
      <w:rPr>
        <w:rFonts w:ascii="Symbol" w:hAnsi="Symbol" w:hint="default"/>
      </w:rPr>
    </w:lvl>
    <w:lvl w:ilvl="4" w:tplc="04090003" w:tentative="1">
      <w:start w:val="1"/>
      <w:numFmt w:val="bullet"/>
      <w:lvlText w:val="o"/>
      <w:lvlJc w:val="left"/>
      <w:pPr>
        <w:ind w:left="4348" w:hanging="360"/>
      </w:pPr>
      <w:rPr>
        <w:rFonts w:ascii="Courier New" w:hAnsi="Courier New" w:cs="Courier New" w:hint="default"/>
      </w:rPr>
    </w:lvl>
    <w:lvl w:ilvl="5" w:tplc="04090005" w:tentative="1">
      <w:start w:val="1"/>
      <w:numFmt w:val="bullet"/>
      <w:lvlText w:val=""/>
      <w:lvlJc w:val="left"/>
      <w:pPr>
        <w:ind w:left="5068" w:hanging="360"/>
      </w:pPr>
      <w:rPr>
        <w:rFonts w:ascii="Wingdings" w:hAnsi="Wingdings" w:hint="default"/>
      </w:rPr>
    </w:lvl>
    <w:lvl w:ilvl="6" w:tplc="04090001" w:tentative="1">
      <w:start w:val="1"/>
      <w:numFmt w:val="bullet"/>
      <w:lvlText w:val=""/>
      <w:lvlJc w:val="left"/>
      <w:pPr>
        <w:ind w:left="5788" w:hanging="360"/>
      </w:pPr>
      <w:rPr>
        <w:rFonts w:ascii="Symbol" w:hAnsi="Symbol" w:hint="default"/>
      </w:rPr>
    </w:lvl>
    <w:lvl w:ilvl="7" w:tplc="04090003" w:tentative="1">
      <w:start w:val="1"/>
      <w:numFmt w:val="bullet"/>
      <w:lvlText w:val="o"/>
      <w:lvlJc w:val="left"/>
      <w:pPr>
        <w:ind w:left="6508" w:hanging="360"/>
      </w:pPr>
      <w:rPr>
        <w:rFonts w:ascii="Courier New" w:hAnsi="Courier New" w:cs="Courier New" w:hint="default"/>
      </w:rPr>
    </w:lvl>
    <w:lvl w:ilvl="8" w:tplc="04090005" w:tentative="1">
      <w:start w:val="1"/>
      <w:numFmt w:val="bullet"/>
      <w:lvlText w:val=""/>
      <w:lvlJc w:val="left"/>
      <w:pPr>
        <w:ind w:left="7228" w:hanging="360"/>
      </w:pPr>
      <w:rPr>
        <w:rFonts w:ascii="Wingdings" w:hAnsi="Wingdings" w:hint="default"/>
      </w:rPr>
    </w:lvl>
  </w:abstractNum>
  <w:abstractNum w:abstractNumId="12" w15:restartNumberingAfterBreak="0">
    <w:nsid w:val="0C182F3B"/>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473608"/>
    <w:multiLevelType w:val="hybridMultilevel"/>
    <w:tmpl w:val="33CA152E"/>
    <w:lvl w:ilvl="0" w:tplc="CE04071A">
      <w:start w:val="1"/>
      <w:numFmt w:val="bullet"/>
      <w:lvlText w:val=""/>
      <w:lvlJc w:val="left"/>
      <w:pPr>
        <w:ind w:left="720" w:hanging="360"/>
      </w:pPr>
      <w:rPr>
        <w:rFonts w:ascii="Symbol" w:hAnsi="Symbol" w:hint="default"/>
      </w:rPr>
    </w:lvl>
    <w:lvl w:ilvl="1" w:tplc="C158EB34">
      <w:start w:val="1"/>
      <w:numFmt w:val="bullet"/>
      <w:lvlText w:val="o"/>
      <w:lvlJc w:val="left"/>
      <w:pPr>
        <w:ind w:left="1440" w:hanging="360"/>
      </w:pPr>
      <w:rPr>
        <w:rFonts w:ascii="Courier New" w:hAnsi="Courier New" w:hint="default"/>
      </w:rPr>
    </w:lvl>
    <w:lvl w:ilvl="2" w:tplc="C80AC5BA">
      <w:start w:val="1"/>
      <w:numFmt w:val="bullet"/>
      <w:lvlText w:val=""/>
      <w:lvlJc w:val="left"/>
      <w:pPr>
        <w:ind w:left="2160" w:hanging="360"/>
      </w:pPr>
      <w:rPr>
        <w:rFonts w:ascii="Wingdings" w:hAnsi="Wingdings" w:hint="default"/>
      </w:rPr>
    </w:lvl>
    <w:lvl w:ilvl="3" w:tplc="174C365A">
      <w:start w:val="1"/>
      <w:numFmt w:val="bullet"/>
      <w:lvlText w:val=""/>
      <w:lvlJc w:val="left"/>
      <w:pPr>
        <w:ind w:left="2880" w:hanging="360"/>
      </w:pPr>
      <w:rPr>
        <w:rFonts w:ascii="Symbol" w:hAnsi="Symbol" w:hint="default"/>
      </w:rPr>
    </w:lvl>
    <w:lvl w:ilvl="4" w:tplc="68CA6AA4">
      <w:start w:val="1"/>
      <w:numFmt w:val="bullet"/>
      <w:lvlText w:val="o"/>
      <w:lvlJc w:val="left"/>
      <w:pPr>
        <w:ind w:left="3600" w:hanging="360"/>
      </w:pPr>
      <w:rPr>
        <w:rFonts w:ascii="Courier New" w:hAnsi="Courier New" w:hint="default"/>
      </w:rPr>
    </w:lvl>
    <w:lvl w:ilvl="5" w:tplc="9E2C8610">
      <w:start w:val="1"/>
      <w:numFmt w:val="bullet"/>
      <w:lvlText w:val=""/>
      <w:lvlJc w:val="left"/>
      <w:pPr>
        <w:ind w:left="4320" w:hanging="360"/>
      </w:pPr>
      <w:rPr>
        <w:rFonts w:ascii="Wingdings" w:hAnsi="Wingdings" w:hint="default"/>
      </w:rPr>
    </w:lvl>
    <w:lvl w:ilvl="6" w:tplc="78A4D05C">
      <w:start w:val="1"/>
      <w:numFmt w:val="bullet"/>
      <w:lvlText w:val=""/>
      <w:lvlJc w:val="left"/>
      <w:pPr>
        <w:ind w:left="5040" w:hanging="360"/>
      </w:pPr>
      <w:rPr>
        <w:rFonts w:ascii="Symbol" w:hAnsi="Symbol" w:hint="default"/>
      </w:rPr>
    </w:lvl>
    <w:lvl w:ilvl="7" w:tplc="F4C8520C">
      <w:start w:val="1"/>
      <w:numFmt w:val="bullet"/>
      <w:lvlText w:val="o"/>
      <w:lvlJc w:val="left"/>
      <w:pPr>
        <w:ind w:left="5760" w:hanging="360"/>
      </w:pPr>
      <w:rPr>
        <w:rFonts w:ascii="Courier New" w:hAnsi="Courier New" w:hint="default"/>
      </w:rPr>
    </w:lvl>
    <w:lvl w:ilvl="8" w:tplc="2C484E06">
      <w:start w:val="1"/>
      <w:numFmt w:val="bullet"/>
      <w:lvlText w:val=""/>
      <w:lvlJc w:val="left"/>
      <w:pPr>
        <w:ind w:left="6480" w:hanging="360"/>
      </w:pPr>
      <w:rPr>
        <w:rFonts w:ascii="Wingdings" w:hAnsi="Wingdings" w:hint="default"/>
      </w:rPr>
    </w:lvl>
  </w:abstractNum>
  <w:abstractNum w:abstractNumId="14" w15:restartNumberingAfterBreak="0">
    <w:nsid w:val="0E8A7DFB"/>
    <w:multiLevelType w:val="hybridMultilevel"/>
    <w:tmpl w:val="9EB29FDA"/>
    <w:lvl w:ilvl="0" w:tplc="F80A5D08">
      <w:numFmt w:val="bullet"/>
      <w:pStyle w:val="TableBullet8pt"/>
      <w:lvlText w:val="•"/>
      <w:lvlJc w:val="left"/>
      <w:pPr>
        <w:ind w:left="360" w:hanging="360"/>
      </w:pPr>
      <w:rPr>
        <w:rFonts w:ascii="MetricHPE Light" w:hAnsi="MetricHPE Light" w:cs="Times New Roman" w:hint="default"/>
        <w:b w:val="0"/>
        <w:i w:val="0"/>
        <w:color w:val="auto"/>
        <w:spacing w:val="0"/>
        <w:w w:val="100"/>
        <w:kern w:val="20"/>
        <w:position w:val="0"/>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1CA1D9F"/>
    <w:multiLevelType w:val="hybridMultilevel"/>
    <w:tmpl w:val="A43C4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BD32A7D"/>
    <w:multiLevelType w:val="hybridMultilevel"/>
    <w:tmpl w:val="D402FF54"/>
    <w:lvl w:ilvl="0" w:tplc="EF3A2C82">
      <w:start w:val="1"/>
      <w:numFmt w:val="upperRoman"/>
      <w:pStyle w:val="NumberedList-Level3"/>
      <w:lvlText w:val="%1."/>
      <w:lvlJc w:val="right"/>
      <w:pPr>
        <w:tabs>
          <w:tab w:val="num" w:pos="806"/>
        </w:tabs>
        <w:ind w:left="806" w:hanging="187"/>
      </w:pPr>
      <w:rPr>
        <w:rFonts w:hint="default"/>
      </w:rPr>
    </w:lvl>
    <w:lvl w:ilvl="1" w:tplc="04090019" w:tentative="1">
      <w:start w:val="1"/>
      <w:numFmt w:val="lowerLetter"/>
      <w:lvlText w:val="%2."/>
      <w:lvlJc w:val="left"/>
      <w:pPr>
        <w:ind w:left="3780" w:hanging="360"/>
      </w:pPr>
    </w:lvl>
    <w:lvl w:ilvl="2" w:tplc="0409001B" w:tentative="1">
      <w:start w:val="1"/>
      <w:numFmt w:val="lowerRoman"/>
      <w:lvlText w:val="%3."/>
      <w:lvlJc w:val="right"/>
      <w:pPr>
        <w:ind w:left="4500" w:hanging="180"/>
      </w:pPr>
    </w:lvl>
    <w:lvl w:ilvl="3" w:tplc="0409000F" w:tentative="1">
      <w:start w:val="1"/>
      <w:numFmt w:val="decimal"/>
      <w:lvlText w:val="%4."/>
      <w:lvlJc w:val="left"/>
      <w:pPr>
        <w:ind w:left="5220" w:hanging="360"/>
      </w:pPr>
    </w:lvl>
    <w:lvl w:ilvl="4" w:tplc="04090019" w:tentative="1">
      <w:start w:val="1"/>
      <w:numFmt w:val="lowerLetter"/>
      <w:lvlText w:val="%5."/>
      <w:lvlJc w:val="left"/>
      <w:pPr>
        <w:ind w:left="5940" w:hanging="360"/>
      </w:pPr>
    </w:lvl>
    <w:lvl w:ilvl="5" w:tplc="0409001B" w:tentative="1">
      <w:start w:val="1"/>
      <w:numFmt w:val="lowerRoman"/>
      <w:lvlText w:val="%6."/>
      <w:lvlJc w:val="right"/>
      <w:pPr>
        <w:ind w:left="6660" w:hanging="180"/>
      </w:pPr>
    </w:lvl>
    <w:lvl w:ilvl="6" w:tplc="0409000F" w:tentative="1">
      <w:start w:val="1"/>
      <w:numFmt w:val="decimal"/>
      <w:lvlText w:val="%7."/>
      <w:lvlJc w:val="left"/>
      <w:pPr>
        <w:ind w:left="7380" w:hanging="360"/>
      </w:pPr>
    </w:lvl>
    <w:lvl w:ilvl="7" w:tplc="04090019" w:tentative="1">
      <w:start w:val="1"/>
      <w:numFmt w:val="lowerLetter"/>
      <w:lvlText w:val="%8."/>
      <w:lvlJc w:val="left"/>
      <w:pPr>
        <w:ind w:left="8100" w:hanging="360"/>
      </w:pPr>
    </w:lvl>
    <w:lvl w:ilvl="8" w:tplc="0409001B" w:tentative="1">
      <w:start w:val="1"/>
      <w:numFmt w:val="lowerRoman"/>
      <w:lvlText w:val="%9."/>
      <w:lvlJc w:val="right"/>
      <w:pPr>
        <w:ind w:left="8820" w:hanging="180"/>
      </w:pPr>
    </w:lvl>
  </w:abstractNum>
  <w:abstractNum w:abstractNumId="17" w15:restartNumberingAfterBreak="0">
    <w:nsid w:val="2D3214F9"/>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3D1582"/>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D77AC"/>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54A48"/>
    <w:multiLevelType w:val="hybridMultilevel"/>
    <w:tmpl w:val="A43C41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B71F60"/>
    <w:multiLevelType w:val="multilevel"/>
    <w:tmpl w:val="286AD15E"/>
    <w:lvl w:ilvl="0">
      <w:start w:val="1"/>
      <w:numFmt w:val="bullet"/>
      <w:pStyle w:val="BulletLevel1"/>
      <w:lvlText w:val="•"/>
      <w:lvlJc w:val="left"/>
      <w:pPr>
        <w:ind w:left="360" w:hanging="360"/>
      </w:pPr>
      <w:rPr>
        <w:rFonts w:ascii="MetricHPE Light" w:hAnsi="MetricHPE Light" w:hint="default"/>
        <w:b w:val="0"/>
        <w:i w:val="0"/>
        <w:color w:val="auto"/>
        <w:spacing w:val="0"/>
        <w:w w:val="100"/>
        <w:kern w:val="20"/>
        <w:position w:val="0"/>
        <w:sz w:val="20"/>
      </w:rPr>
    </w:lvl>
    <w:lvl w:ilvl="1">
      <w:start w:val="1"/>
      <w:numFmt w:val="bullet"/>
      <w:lvlText w:val="–"/>
      <w:lvlJc w:val="left"/>
      <w:pPr>
        <w:tabs>
          <w:tab w:val="num" w:pos="374"/>
        </w:tabs>
        <w:ind w:left="374" w:hanging="187"/>
      </w:pPr>
      <w:rPr>
        <w:rFonts w:ascii="HP Simplified Light" w:hAnsi="HP Simplified Light" w:hint="default"/>
      </w:rPr>
    </w:lvl>
    <w:lvl w:ilvl="2">
      <w:start w:val="1"/>
      <w:numFmt w:val="bullet"/>
      <w:lvlText w:val="•"/>
      <w:lvlJc w:val="left"/>
      <w:pPr>
        <w:tabs>
          <w:tab w:val="num" w:pos="562"/>
        </w:tabs>
        <w:ind w:left="562" w:hanging="188"/>
      </w:pPr>
      <w:rPr>
        <w:rFonts w:ascii="HP Simplified" w:hAnsi="HP Simplified" w:hint="default"/>
        <w:color w:val="auto"/>
        <w:sz w:val="16"/>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3F71DF4"/>
    <w:multiLevelType w:val="hybridMultilevel"/>
    <w:tmpl w:val="99E0A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F72471"/>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E31BF0"/>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AEB696C"/>
    <w:multiLevelType w:val="hybridMultilevel"/>
    <w:tmpl w:val="1DB2AD78"/>
    <w:lvl w:ilvl="0" w:tplc="7388BF14">
      <w:start w:val="1"/>
      <w:numFmt w:val="lowerLetter"/>
      <w:pStyle w:val="NumberedList-Level2"/>
      <w:lvlText w:val="%1."/>
      <w:lvlJc w:val="left"/>
      <w:pPr>
        <w:tabs>
          <w:tab w:val="num" w:pos="547"/>
        </w:tabs>
        <w:ind w:left="547" w:hanging="288"/>
      </w:pPr>
      <w:rPr>
        <w:rFonts w:hint="default"/>
      </w:r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19B650E"/>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3A10FB5"/>
    <w:multiLevelType w:val="multilevel"/>
    <w:tmpl w:val="1B1435D8"/>
    <w:lvl w:ilvl="0">
      <w:start w:val="1"/>
      <w:numFmt w:val="decimal"/>
      <w:pStyle w:val="NumberedList-Level1"/>
      <w:lvlText w:val="%1."/>
      <w:lvlJc w:val="left"/>
      <w:pPr>
        <w:tabs>
          <w:tab w:val="num" w:pos="259"/>
        </w:tabs>
        <w:ind w:left="259" w:hanging="259"/>
      </w:pPr>
      <w:rPr>
        <w:rFonts w:hint="default"/>
        <w:sz w:val="18"/>
      </w:rPr>
    </w:lvl>
    <w:lvl w:ilvl="1">
      <w:start w:val="1"/>
      <w:numFmt w:val="upperLetter"/>
      <w:lvlText w:val="%2."/>
      <w:lvlJc w:val="left"/>
      <w:pPr>
        <w:tabs>
          <w:tab w:val="num" w:pos="2173"/>
        </w:tabs>
        <w:ind w:left="2533" w:hanging="360"/>
      </w:pPr>
      <w:rPr>
        <w:rFonts w:hint="default"/>
      </w:rPr>
    </w:lvl>
    <w:lvl w:ilvl="2">
      <w:start w:val="1"/>
      <w:numFmt w:val="lowerRoman"/>
      <w:lvlText w:val="%3."/>
      <w:lvlJc w:val="left"/>
      <w:pPr>
        <w:tabs>
          <w:tab w:val="num" w:pos="2893"/>
        </w:tabs>
        <w:ind w:left="2893" w:hanging="360"/>
      </w:pPr>
      <w:rPr>
        <w:rFonts w:hint="default"/>
      </w:rPr>
    </w:lvl>
    <w:lvl w:ilvl="3">
      <w:start w:val="1"/>
      <w:numFmt w:val="decimal"/>
      <w:lvlText w:val="%4."/>
      <w:lvlJc w:val="left"/>
      <w:pPr>
        <w:tabs>
          <w:tab w:val="num" w:pos="4693"/>
        </w:tabs>
        <w:ind w:left="4693" w:hanging="360"/>
      </w:pPr>
      <w:rPr>
        <w:rFonts w:hint="default"/>
      </w:rPr>
    </w:lvl>
    <w:lvl w:ilvl="4">
      <w:start w:val="1"/>
      <w:numFmt w:val="lowerLetter"/>
      <w:lvlText w:val="%5."/>
      <w:lvlJc w:val="left"/>
      <w:pPr>
        <w:tabs>
          <w:tab w:val="num" w:pos="5413"/>
        </w:tabs>
        <w:ind w:left="5413" w:hanging="360"/>
      </w:pPr>
      <w:rPr>
        <w:rFonts w:hint="default"/>
      </w:rPr>
    </w:lvl>
    <w:lvl w:ilvl="5">
      <w:start w:val="1"/>
      <w:numFmt w:val="lowerRoman"/>
      <w:lvlText w:val="%6."/>
      <w:lvlJc w:val="right"/>
      <w:pPr>
        <w:tabs>
          <w:tab w:val="num" w:pos="6133"/>
        </w:tabs>
        <w:ind w:left="6133" w:hanging="180"/>
      </w:pPr>
      <w:rPr>
        <w:rFonts w:hint="default"/>
      </w:rPr>
    </w:lvl>
    <w:lvl w:ilvl="6">
      <w:start w:val="1"/>
      <w:numFmt w:val="decimal"/>
      <w:lvlText w:val="%7."/>
      <w:lvlJc w:val="left"/>
      <w:pPr>
        <w:tabs>
          <w:tab w:val="num" w:pos="6853"/>
        </w:tabs>
        <w:ind w:left="6853" w:hanging="360"/>
      </w:pPr>
      <w:rPr>
        <w:rFonts w:hint="default"/>
      </w:rPr>
    </w:lvl>
    <w:lvl w:ilvl="7">
      <w:start w:val="1"/>
      <w:numFmt w:val="lowerLetter"/>
      <w:lvlText w:val="%8."/>
      <w:lvlJc w:val="left"/>
      <w:pPr>
        <w:tabs>
          <w:tab w:val="num" w:pos="7573"/>
        </w:tabs>
        <w:ind w:left="7573" w:hanging="360"/>
      </w:pPr>
      <w:rPr>
        <w:rFonts w:hint="default"/>
      </w:rPr>
    </w:lvl>
    <w:lvl w:ilvl="8">
      <w:start w:val="1"/>
      <w:numFmt w:val="lowerRoman"/>
      <w:lvlText w:val="%9."/>
      <w:lvlJc w:val="right"/>
      <w:pPr>
        <w:tabs>
          <w:tab w:val="num" w:pos="8293"/>
        </w:tabs>
        <w:ind w:left="8293" w:hanging="180"/>
      </w:pPr>
      <w:rPr>
        <w:rFonts w:hint="default"/>
      </w:rPr>
    </w:lvl>
  </w:abstractNum>
  <w:abstractNum w:abstractNumId="28" w15:restartNumberingAfterBreak="0">
    <w:nsid w:val="57034A83"/>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8A7281"/>
    <w:multiLevelType w:val="hybridMultilevel"/>
    <w:tmpl w:val="031CC106"/>
    <w:lvl w:ilvl="0" w:tplc="579A3852">
      <w:numFmt w:val="bullet"/>
      <w:pStyle w:val="TableEndash8pt"/>
      <w:lvlText w:val="–"/>
      <w:lvlJc w:val="left"/>
      <w:pPr>
        <w:ind w:left="562" w:hanging="360"/>
      </w:pPr>
      <w:rPr>
        <w:rFonts w:ascii="MetricHPE Light" w:hAnsi="MetricHPE Light" w:hint="default"/>
        <w:b w:val="0"/>
        <w:i w:val="0"/>
        <w:color w:val="auto"/>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92D0191"/>
    <w:multiLevelType w:val="hybridMultilevel"/>
    <w:tmpl w:val="72549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9A33405"/>
    <w:multiLevelType w:val="hybridMultilevel"/>
    <w:tmpl w:val="E19CC408"/>
    <w:lvl w:ilvl="0" w:tplc="9760BF1A">
      <w:start w:val="1"/>
      <w:numFmt w:val="bullet"/>
      <w:pStyle w:val="BulletLevel3"/>
      <w:lvlText w:val=""/>
      <w:lvlJc w:val="left"/>
      <w:pPr>
        <w:ind w:left="1298" w:hanging="360"/>
      </w:pPr>
      <w:rPr>
        <w:rFonts w:ascii="Wingdings" w:hAnsi="Wingdings" w:hint="default"/>
        <w:sz w:val="20"/>
      </w:rPr>
    </w:lvl>
    <w:lvl w:ilvl="1" w:tplc="04090003" w:tentative="1">
      <w:start w:val="1"/>
      <w:numFmt w:val="bullet"/>
      <w:lvlText w:val="o"/>
      <w:lvlJc w:val="left"/>
      <w:pPr>
        <w:ind w:left="2378" w:hanging="360"/>
      </w:pPr>
      <w:rPr>
        <w:rFonts w:ascii="Courier New" w:hAnsi="Courier New" w:cs="Courier New" w:hint="default"/>
      </w:rPr>
    </w:lvl>
    <w:lvl w:ilvl="2" w:tplc="04090005" w:tentative="1">
      <w:start w:val="1"/>
      <w:numFmt w:val="bullet"/>
      <w:lvlText w:val=""/>
      <w:lvlJc w:val="left"/>
      <w:pPr>
        <w:ind w:left="3098" w:hanging="360"/>
      </w:pPr>
      <w:rPr>
        <w:rFonts w:ascii="Wingdings" w:hAnsi="Wingdings" w:hint="default"/>
      </w:rPr>
    </w:lvl>
    <w:lvl w:ilvl="3" w:tplc="04090001" w:tentative="1">
      <w:start w:val="1"/>
      <w:numFmt w:val="bullet"/>
      <w:lvlText w:val=""/>
      <w:lvlJc w:val="left"/>
      <w:pPr>
        <w:ind w:left="3818" w:hanging="360"/>
      </w:pPr>
      <w:rPr>
        <w:rFonts w:ascii="Symbol" w:hAnsi="Symbol" w:hint="default"/>
      </w:rPr>
    </w:lvl>
    <w:lvl w:ilvl="4" w:tplc="04090003" w:tentative="1">
      <w:start w:val="1"/>
      <w:numFmt w:val="bullet"/>
      <w:lvlText w:val="o"/>
      <w:lvlJc w:val="left"/>
      <w:pPr>
        <w:ind w:left="4538" w:hanging="360"/>
      </w:pPr>
      <w:rPr>
        <w:rFonts w:ascii="Courier New" w:hAnsi="Courier New" w:cs="Courier New" w:hint="default"/>
      </w:rPr>
    </w:lvl>
    <w:lvl w:ilvl="5" w:tplc="04090005" w:tentative="1">
      <w:start w:val="1"/>
      <w:numFmt w:val="bullet"/>
      <w:lvlText w:val=""/>
      <w:lvlJc w:val="left"/>
      <w:pPr>
        <w:ind w:left="5258" w:hanging="360"/>
      </w:pPr>
      <w:rPr>
        <w:rFonts w:ascii="Wingdings" w:hAnsi="Wingdings" w:hint="default"/>
      </w:rPr>
    </w:lvl>
    <w:lvl w:ilvl="6" w:tplc="04090001" w:tentative="1">
      <w:start w:val="1"/>
      <w:numFmt w:val="bullet"/>
      <w:lvlText w:val=""/>
      <w:lvlJc w:val="left"/>
      <w:pPr>
        <w:ind w:left="5978" w:hanging="360"/>
      </w:pPr>
      <w:rPr>
        <w:rFonts w:ascii="Symbol" w:hAnsi="Symbol" w:hint="default"/>
      </w:rPr>
    </w:lvl>
    <w:lvl w:ilvl="7" w:tplc="04090003" w:tentative="1">
      <w:start w:val="1"/>
      <w:numFmt w:val="bullet"/>
      <w:lvlText w:val="o"/>
      <w:lvlJc w:val="left"/>
      <w:pPr>
        <w:ind w:left="6698" w:hanging="360"/>
      </w:pPr>
      <w:rPr>
        <w:rFonts w:ascii="Courier New" w:hAnsi="Courier New" w:cs="Courier New" w:hint="default"/>
      </w:rPr>
    </w:lvl>
    <w:lvl w:ilvl="8" w:tplc="04090005" w:tentative="1">
      <w:start w:val="1"/>
      <w:numFmt w:val="bullet"/>
      <w:lvlText w:val=""/>
      <w:lvlJc w:val="left"/>
      <w:pPr>
        <w:ind w:left="7418" w:hanging="360"/>
      </w:pPr>
      <w:rPr>
        <w:rFonts w:ascii="Wingdings" w:hAnsi="Wingdings" w:hint="default"/>
      </w:rPr>
    </w:lvl>
  </w:abstractNum>
  <w:num w:numId="1">
    <w:abstractNumId w:val="13"/>
  </w:num>
  <w:num w:numId="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1"/>
  </w:num>
  <w:num w:numId="4">
    <w:abstractNumId w:val="11"/>
  </w:num>
  <w:num w:numId="5">
    <w:abstractNumId w:val="31"/>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27"/>
  </w:num>
  <w:num w:numId="17">
    <w:abstractNumId w:val="25"/>
  </w:num>
  <w:num w:numId="18">
    <w:abstractNumId w:val="16"/>
  </w:num>
  <w:num w:numId="19">
    <w:abstractNumId w:val="14"/>
  </w:num>
  <w:num w:numId="20">
    <w:abstractNumId w:val="29"/>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2"/>
  </w:num>
  <w:num w:numId="2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8"/>
  </w:num>
  <w:num w:numId="29">
    <w:abstractNumId w:val="26"/>
  </w:num>
  <w:num w:numId="30">
    <w:abstractNumId w:val="24"/>
  </w:num>
  <w:num w:numId="31">
    <w:abstractNumId w:val="12"/>
  </w:num>
  <w:num w:numId="32">
    <w:abstractNumId w:val="18"/>
  </w:num>
  <w:num w:numId="33">
    <w:abstractNumId w:val="23"/>
  </w:num>
  <w:num w:numId="34">
    <w:abstractNumId w:val="17"/>
  </w:num>
  <w:num w:numId="35">
    <w:abstractNumId w:val="19"/>
  </w:num>
  <w:num w:numId="36">
    <w:abstractNumId w:val="30"/>
  </w:num>
  <w:num w:numId="37">
    <w:abstractNumId w:val="20"/>
  </w:num>
  <w:num w:numId="38">
    <w:abstractNumId w:val="15"/>
  </w:num>
  <w:num w:numId="3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 ">
    <w15:presenceInfo w15:providerId="None" w15:userId=" "/>
  </w15:person>
  <w15:person w15:author="McGoldrick, Gabriel">
    <w15:presenceInfo w15:providerId="AD" w15:userId="S-1-5-21-1957994488-842925246-40105171-1903241"/>
  </w15:person>
  <w15:person w15:author="Leung, Ka Wai (CDI)">
    <w15:presenceInfo w15:providerId="AD" w15:userId="S-1-5-21-839522115-1383384898-515967899-5664902"/>
  </w15:person>
  <w15:person w15:author="Moynihan, Nick">
    <w15:presenceInfo w15:providerId="AD" w15:userId="S003000095DF5590@LIVE.COM"/>
  </w15:person>
  <w15:person w15:author="Olker, Dave (Global Solutions Engineering)">
    <w15:presenceInfo w15:providerId="AD" w15:userId="S003BFFD8EB79148@LIVE.COM"/>
  </w15:person>
  <w15:person w15:author="Moynihan, Nick [2]">
    <w15:presenceInfo w15:providerId="AD" w15:userId="S-1-5-21-1957994488-842925246-40105171-1937567"/>
  </w15:person>
  <w15:person w15:author="Olker, Dave (Global Solutions Engineering) [2]">
    <w15:presenceInfo w15:providerId="AD" w15:userId="S-1-5-21-839522115-1383384898-515967899-390760"/>
  </w15:person>
  <w15:person w15:author="Leung, Ka Wai (CDI) [2]">
    <w15:presenceInfo w15:providerId="AD" w15:userId="S0037FFE916F2598@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84"/>
  <w:embedTrueTypeFonts/>
  <w:saveSubsetFonts/>
  <w:proofState w:spelling="clean" w:grammar="clean"/>
  <w:attachedTemplate r:id="rId1"/>
  <w:stylePaneFormatFilter w:val="3821" w:allStyles="1" w:customStyles="0" w:latentStyles="0" w:stylesInUse="0" w:headingStyles="1" w:numberingStyles="0" w:tableStyles="0" w:directFormattingOnRuns="0" w:directFormattingOnParagraphs="0" w:directFormattingOnNumbering="0" w:directFormattingOnTables="1" w:clearFormatting="1" w:top3HeadingStyles="1" w:visibleStyles="0" w:alternateStyleNames="0"/>
  <w:stylePaneSortMethod w:val="0000"/>
  <w:revisionView w:markup="0"/>
  <w:defaultTabStop w:val="720"/>
  <w:drawingGridHorizontalSpacing w:val="90"/>
  <w:drawingGridVerticalSpacing w:val="1829"/>
  <w:displayHorizontalDrawingGridEvery w:val="2"/>
  <w:noPunctuationKerning/>
  <w:characterSpacingControl w:val="doNotCompress"/>
  <w:hdrShapeDefaults>
    <o:shapedefaults v:ext="edit" spidmax="43009" style="mso-position-horizontal-relative:page;mso-position-vertical-relative:page" fill="f" fillcolor="white">
      <v:fill color="white" on="f"/>
      <o:colormru v:ext="edit" colors="#c22a52,#bb0013,#ff6306,#ffb200,#74b800,#74b81b,#093678,#f05332"/>
    </o:shapedefaults>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5C8"/>
    <w:rsid w:val="00000801"/>
    <w:rsid w:val="000009A0"/>
    <w:rsid w:val="00000AA1"/>
    <w:rsid w:val="00000CD5"/>
    <w:rsid w:val="00001924"/>
    <w:rsid w:val="000019A8"/>
    <w:rsid w:val="00002B7B"/>
    <w:rsid w:val="00002E36"/>
    <w:rsid w:val="00002F63"/>
    <w:rsid w:val="00003C83"/>
    <w:rsid w:val="00004C28"/>
    <w:rsid w:val="000062C2"/>
    <w:rsid w:val="00006885"/>
    <w:rsid w:val="00007175"/>
    <w:rsid w:val="000075D8"/>
    <w:rsid w:val="000101A8"/>
    <w:rsid w:val="0001026E"/>
    <w:rsid w:val="00010CB3"/>
    <w:rsid w:val="00012748"/>
    <w:rsid w:val="00012F28"/>
    <w:rsid w:val="0001368B"/>
    <w:rsid w:val="00014208"/>
    <w:rsid w:val="00015EF5"/>
    <w:rsid w:val="0001689B"/>
    <w:rsid w:val="00016FEB"/>
    <w:rsid w:val="00017D27"/>
    <w:rsid w:val="00017E34"/>
    <w:rsid w:val="000204E4"/>
    <w:rsid w:val="00021114"/>
    <w:rsid w:val="00021399"/>
    <w:rsid w:val="0002155D"/>
    <w:rsid w:val="00021623"/>
    <w:rsid w:val="00021665"/>
    <w:rsid w:val="000220ED"/>
    <w:rsid w:val="00022B19"/>
    <w:rsid w:val="0002325F"/>
    <w:rsid w:val="000246CF"/>
    <w:rsid w:val="00024F72"/>
    <w:rsid w:val="00025A25"/>
    <w:rsid w:val="00026767"/>
    <w:rsid w:val="00026B02"/>
    <w:rsid w:val="000273A2"/>
    <w:rsid w:val="000273E8"/>
    <w:rsid w:val="00027C79"/>
    <w:rsid w:val="00027F04"/>
    <w:rsid w:val="000301D9"/>
    <w:rsid w:val="00030F77"/>
    <w:rsid w:val="00033E37"/>
    <w:rsid w:val="00033F4A"/>
    <w:rsid w:val="000342C4"/>
    <w:rsid w:val="00034630"/>
    <w:rsid w:val="00035210"/>
    <w:rsid w:val="00035ECF"/>
    <w:rsid w:val="00036BFD"/>
    <w:rsid w:val="00036F5D"/>
    <w:rsid w:val="00037FC8"/>
    <w:rsid w:val="000407FB"/>
    <w:rsid w:val="00040CA5"/>
    <w:rsid w:val="00040D81"/>
    <w:rsid w:val="00041069"/>
    <w:rsid w:val="00041A1C"/>
    <w:rsid w:val="00041B38"/>
    <w:rsid w:val="00041DA4"/>
    <w:rsid w:val="000421A1"/>
    <w:rsid w:val="00042EC5"/>
    <w:rsid w:val="0004331B"/>
    <w:rsid w:val="000437D2"/>
    <w:rsid w:val="0004466F"/>
    <w:rsid w:val="00044FA4"/>
    <w:rsid w:val="00045200"/>
    <w:rsid w:val="00045494"/>
    <w:rsid w:val="00046502"/>
    <w:rsid w:val="00046BE7"/>
    <w:rsid w:val="00047841"/>
    <w:rsid w:val="00047858"/>
    <w:rsid w:val="00047C01"/>
    <w:rsid w:val="00047D3E"/>
    <w:rsid w:val="0005022F"/>
    <w:rsid w:val="000504C8"/>
    <w:rsid w:val="0005123E"/>
    <w:rsid w:val="00051DD2"/>
    <w:rsid w:val="000527B2"/>
    <w:rsid w:val="00052ED1"/>
    <w:rsid w:val="00052FBB"/>
    <w:rsid w:val="00053765"/>
    <w:rsid w:val="00053B10"/>
    <w:rsid w:val="00054FFF"/>
    <w:rsid w:val="00055B9E"/>
    <w:rsid w:val="000561A7"/>
    <w:rsid w:val="00056946"/>
    <w:rsid w:val="00056D05"/>
    <w:rsid w:val="000570F2"/>
    <w:rsid w:val="000573B6"/>
    <w:rsid w:val="00057A1C"/>
    <w:rsid w:val="00057DF8"/>
    <w:rsid w:val="0006032E"/>
    <w:rsid w:val="00061502"/>
    <w:rsid w:val="0006191D"/>
    <w:rsid w:val="00061C4E"/>
    <w:rsid w:val="00061DA3"/>
    <w:rsid w:val="00062DDD"/>
    <w:rsid w:val="000630D4"/>
    <w:rsid w:val="0006361C"/>
    <w:rsid w:val="000642C8"/>
    <w:rsid w:val="000651A6"/>
    <w:rsid w:val="000652E5"/>
    <w:rsid w:val="00065A88"/>
    <w:rsid w:val="00066FEA"/>
    <w:rsid w:val="00067000"/>
    <w:rsid w:val="000677A7"/>
    <w:rsid w:val="00070AB9"/>
    <w:rsid w:val="00070D91"/>
    <w:rsid w:val="00071C65"/>
    <w:rsid w:val="0007226F"/>
    <w:rsid w:val="00072908"/>
    <w:rsid w:val="000734E2"/>
    <w:rsid w:val="00073923"/>
    <w:rsid w:val="0007521A"/>
    <w:rsid w:val="0007531D"/>
    <w:rsid w:val="000757C4"/>
    <w:rsid w:val="00075847"/>
    <w:rsid w:val="00075D89"/>
    <w:rsid w:val="00076663"/>
    <w:rsid w:val="00077B5B"/>
    <w:rsid w:val="00080100"/>
    <w:rsid w:val="000804C6"/>
    <w:rsid w:val="00081580"/>
    <w:rsid w:val="0008233D"/>
    <w:rsid w:val="00082A6E"/>
    <w:rsid w:val="00083C14"/>
    <w:rsid w:val="00084647"/>
    <w:rsid w:val="000850F4"/>
    <w:rsid w:val="0008580D"/>
    <w:rsid w:val="000866E0"/>
    <w:rsid w:val="00086FE4"/>
    <w:rsid w:val="00090822"/>
    <w:rsid w:val="00090E5E"/>
    <w:rsid w:val="00091085"/>
    <w:rsid w:val="000910EA"/>
    <w:rsid w:val="00091D63"/>
    <w:rsid w:val="000934B5"/>
    <w:rsid w:val="0009375A"/>
    <w:rsid w:val="00093A94"/>
    <w:rsid w:val="00094769"/>
    <w:rsid w:val="000951AF"/>
    <w:rsid w:val="000952BD"/>
    <w:rsid w:val="00095D88"/>
    <w:rsid w:val="00096C47"/>
    <w:rsid w:val="00096FC1"/>
    <w:rsid w:val="000977CE"/>
    <w:rsid w:val="00097D9D"/>
    <w:rsid w:val="00097F69"/>
    <w:rsid w:val="000A0348"/>
    <w:rsid w:val="000A034E"/>
    <w:rsid w:val="000A0A3E"/>
    <w:rsid w:val="000A1405"/>
    <w:rsid w:val="000A2632"/>
    <w:rsid w:val="000A2F3F"/>
    <w:rsid w:val="000A3A12"/>
    <w:rsid w:val="000A3B00"/>
    <w:rsid w:val="000A3C81"/>
    <w:rsid w:val="000A3D55"/>
    <w:rsid w:val="000A4DB6"/>
    <w:rsid w:val="000A51CA"/>
    <w:rsid w:val="000A51F0"/>
    <w:rsid w:val="000A5567"/>
    <w:rsid w:val="000A5848"/>
    <w:rsid w:val="000A62E2"/>
    <w:rsid w:val="000A64A3"/>
    <w:rsid w:val="000A6EC2"/>
    <w:rsid w:val="000A70A9"/>
    <w:rsid w:val="000A735D"/>
    <w:rsid w:val="000A7789"/>
    <w:rsid w:val="000B0578"/>
    <w:rsid w:val="000B0B1B"/>
    <w:rsid w:val="000B19F2"/>
    <w:rsid w:val="000B1C42"/>
    <w:rsid w:val="000B21C5"/>
    <w:rsid w:val="000B24F7"/>
    <w:rsid w:val="000B27DA"/>
    <w:rsid w:val="000B36C8"/>
    <w:rsid w:val="000B3B56"/>
    <w:rsid w:val="000B3EB0"/>
    <w:rsid w:val="000B3ED4"/>
    <w:rsid w:val="000B3EFB"/>
    <w:rsid w:val="000B3F68"/>
    <w:rsid w:val="000B5CC1"/>
    <w:rsid w:val="000B5E6B"/>
    <w:rsid w:val="000B62BD"/>
    <w:rsid w:val="000B6BF2"/>
    <w:rsid w:val="000B79F6"/>
    <w:rsid w:val="000B7BE5"/>
    <w:rsid w:val="000B7E8C"/>
    <w:rsid w:val="000C002E"/>
    <w:rsid w:val="000C04E0"/>
    <w:rsid w:val="000C04E5"/>
    <w:rsid w:val="000C1054"/>
    <w:rsid w:val="000C15E2"/>
    <w:rsid w:val="000C22C4"/>
    <w:rsid w:val="000C24D2"/>
    <w:rsid w:val="000C33A1"/>
    <w:rsid w:val="000C3653"/>
    <w:rsid w:val="000C3C35"/>
    <w:rsid w:val="000C443E"/>
    <w:rsid w:val="000C48ED"/>
    <w:rsid w:val="000C4C80"/>
    <w:rsid w:val="000C54B9"/>
    <w:rsid w:val="000C5A4A"/>
    <w:rsid w:val="000C5B77"/>
    <w:rsid w:val="000C66B3"/>
    <w:rsid w:val="000C698D"/>
    <w:rsid w:val="000C778A"/>
    <w:rsid w:val="000D0DC4"/>
    <w:rsid w:val="000D2162"/>
    <w:rsid w:val="000D289F"/>
    <w:rsid w:val="000D296A"/>
    <w:rsid w:val="000D3424"/>
    <w:rsid w:val="000D3458"/>
    <w:rsid w:val="000D4200"/>
    <w:rsid w:val="000D461A"/>
    <w:rsid w:val="000D4944"/>
    <w:rsid w:val="000D5261"/>
    <w:rsid w:val="000D5CAE"/>
    <w:rsid w:val="000D5EB2"/>
    <w:rsid w:val="000D6140"/>
    <w:rsid w:val="000D6144"/>
    <w:rsid w:val="000D6650"/>
    <w:rsid w:val="000D72D3"/>
    <w:rsid w:val="000D74B7"/>
    <w:rsid w:val="000D7888"/>
    <w:rsid w:val="000E0CFA"/>
    <w:rsid w:val="000E0EE7"/>
    <w:rsid w:val="000E1B0A"/>
    <w:rsid w:val="000E2BAC"/>
    <w:rsid w:val="000E3BFA"/>
    <w:rsid w:val="000E3DF2"/>
    <w:rsid w:val="000E40F1"/>
    <w:rsid w:val="000E442E"/>
    <w:rsid w:val="000E45F7"/>
    <w:rsid w:val="000E4EA9"/>
    <w:rsid w:val="000E5186"/>
    <w:rsid w:val="000E51A3"/>
    <w:rsid w:val="000E5251"/>
    <w:rsid w:val="000E5331"/>
    <w:rsid w:val="000E6A61"/>
    <w:rsid w:val="000F091C"/>
    <w:rsid w:val="000F0B5D"/>
    <w:rsid w:val="000F0DD0"/>
    <w:rsid w:val="000F1379"/>
    <w:rsid w:val="000F178A"/>
    <w:rsid w:val="000F1A36"/>
    <w:rsid w:val="000F1D34"/>
    <w:rsid w:val="000F1DB9"/>
    <w:rsid w:val="000F2C7C"/>
    <w:rsid w:val="000F3099"/>
    <w:rsid w:val="000F400F"/>
    <w:rsid w:val="000F483F"/>
    <w:rsid w:val="000F5D99"/>
    <w:rsid w:val="000F5F68"/>
    <w:rsid w:val="000F5FF7"/>
    <w:rsid w:val="000F67DA"/>
    <w:rsid w:val="000F6F83"/>
    <w:rsid w:val="000F7174"/>
    <w:rsid w:val="000F7FBF"/>
    <w:rsid w:val="001006EA"/>
    <w:rsid w:val="00100803"/>
    <w:rsid w:val="00101560"/>
    <w:rsid w:val="00101A25"/>
    <w:rsid w:val="00101B99"/>
    <w:rsid w:val="00103E16"/>
    <w:rsid w:val="00104C26"/>
    <w:rsid w:val="00104E3D"/>
    <w:rsid w:val="00105591"/>
    <w:rsid w:val="0010655D"/>
    <w:rsid w:val="001066F2"/>
    <w:rsid w:val="00106891"/>
    <w:rsid w:val="0010778E"/>
    <w:rsid w:val="00110102"/>
    <w:rsid w:val="0011043F"/>
    <w:rsid w:val="00110968"/>
    <w:rsid w:val="0011206F"/>
    <w:rsid w:val="001125D1"/>
    <w:rsid w:val="00112732"/>
    <w:rsid w:val="00112A9D"/>
    <w:rsid w:val="00112EDA"/>
    <w:rsid w:val="001132C9"/>
    <w:rsid w:val="00113A57"/>
    <w:rsid w:val="00113AE5"/>
    <w:rsid w:val="00113DE9"/>
    <w:rsid w:val="001140BE"/>
    <w:rsid w:val="00114996"/>
    <w:rsid w:val="00114AA7"/>
    <w:rsid w:val="00114B9B"/>
    <w:rsid w:val="00115040"/>
    <w:rsid w:val="00115398"/>
    <w:rsid w:val="001153C7"/>
    <w:rsid w:val="00117107"/>
    <w:rsid w:val="0011738F"/>
    <w:rsid w:val="001173F9"/>
    <w:rsid w:val="0011796D"/>
    <w:rsid w:val="00120734"/>
    <w:rsid w:val="00120763"/>
    <w:rsid w:val="0012171C"/>
    <w:rsid w:val="00121C7B"/>
    <w:rsid w:val="00122006"/>
    <w:rsid w:val="00122120"/>
    <w:rsid w:val="0012247A"/>
    <w:rsid w:val="00122935"/>
    <w:rsid w:val="00122B6C"/>
    <w:rsid w:val="00122BA0"/>
    <w:rsid w:val="001231D1"/>
    <w:rsid w:val="00123A1C"/>
    <w:rsid w:val="00123D93"/>
    <w:rsid w:val="0012432A"/>
    <w:rsid w:val="00124EBB"/>
    <w:rsid w:val="00125788"/>
    <w:rsid w:val="00125829"/>
    <w:rsid w:val="00126474"/>
    <w:rsid w:val="0012679A"/>
    <w:rsid w:val="00126DF8"/>
    <w:rsid w:val="00126E76"/>
    <w:rsid w:val="00126E8E"/>
    <w:rsid w:val="00127542"/>
    <w:rsid w:val="00127D48"/>
    <w:rsid w:val="00130786"/>
    <w:rsid w:val="00130840"/>
    <w:rsid w:val="00130A8A"/>
    <w:rsid w:val="00130A9F"/>
    <w:rsid w:val="00131DFE"/>
    <w:rsid w:val="0013208E"/>
    <w:rsid w:val="00132B58"/>
    <w:rsid w:val="00132EC4"/>
    <w:rsid w:val="0013367A"/>
    <w:rsid w:val="00133C99"/>
    <w:rsid w:val="00134426"/>
    <w:rsid w:val="00134A1A"/>
    <w:rsid w:val="001354EE"/>
    <w:rsid w:val="00135517"/>
    <w:rsid w:val="00136505"/>
    <w:rsid w:val="00136EC8"/>
    <w:rsid w:val="00137772"/>
    <w:rsid w:val="00140843"/>
    <w:rsid w:val="001408DA"/>
    <w:rsid w:val="00141184"/>
    <w:rsid w:val="00141E87"/>
    <w:rsid w:val="001425DA"/>
    <w:rsid w:val="0014361C"/>
    <w:rsid w:val="001439DF"/>
    <w:rsid w:val="00144630"/>
    <w:rsid w:val="0014488A"/>
    <w:rsid w:val="00145373"/>
    <w:rsid w:val="00145487"/>
    <w:rsid w:val="00147049"/>
    <w:rsid w:val="001472D2"/>
    <w:rsid w:val="001506D3"/>
    <w:rsid w:val="00151F9C"/>
    <w:rsid w:val="001523C2"/>
    <w:rsid w:val="0015242C"/>
    <w:rsid w:val="00152F46"/>
    <w:rsid w:val="00153141"/>
    <w:rsid w:val="0015318B"/>
    <w:rsid w:val="001534E1"/>
    <w:rsid w:val="00153CC1"/>
    <w:rsid w:val="00154417"/>
    <w:rsid w:val="0015492F"/>
    <w:rsid w:val="001552AA"/>
    <w:rsid w:val="00155830"/>
    <w:rsid w:val="001559F9"/>
    <w:rsid w:val="00155D0B"/>
    <w:rsid w:val="00155FA8"/>
    <w:rsid w:val="00156179"/>
    <w:rsid w:val="00156B87"/>
    <w:rsid w:val="00160139"/>
    <w:rsid w:val="00160326"/>
    <w:rsid w:val="00161464"/>
    <w:rsid w:val="001614D5"/>
    <w:rsid w:val="00162FA7"/>
    <w:rsid w:val="00163C6D"/>
    <w:rsid w:val="00164541"/>
    <w:rsid w:val="00165934"/>
    <w:rsid w:val="00165E53"/>
    <w:rsid w:val="0016657A"/>
    <w:rsid w:val="00166956"/>
    <w:rsid w:val="00167CB7"/>
    <w:rsid w:val="00167EC2"/>
    <w:rsid w:val="00170CE8"/>
    <w:rsid w:val="00170F69"/>
    <w:rsid w:val="00170F8E"/>
    <w:rsid w:val="0017103F"/>
    <w:rsid w:val="0017139E"/>
    <w:rsid w:val="001722B1"/>
    <w:rsid w:val="001737E7"/>
    <w:rsid w:val="00174BD9"/>
    <w:rsid w:val="00174D0A"/>
    <w:rsid w:val="00175FE1"/>
    <w:rsid w:val="00176EB1"/>
    <w:rsid w:val="001774BC"/>
    <w:rsid w:val="001778A5"/>
    <w:rsid w:val="00180387"/>
    <w:rsid w:val="001803AB"/>
    <w:rsid w:val="00180574"/>
    <w:rsid w:val="001807CC"/>
    <w:rsid w:val="001808BA"/>
    <w:rsid w:val="00180B3C"/>
    <w:rsid w:val="00180CC2"/>
    <w:rsid w:val="0018107B"/>
    <w:rsid w:val="00181297"/>
    <w:rsid w:val="00182323"/>
    <w:rsid w:val="00182402"/>
    <w:rsid w:val="0018256B"/>
    <w:rsid w:val="00182907"/>
    <w:rsid w:val="00182E70"/>
    <w:rsid w:val="0018307A"/>
    <w:rsid w:val="00185A3D"/>
    <w:rsid w:val="00185B1C"/>
    <w:rsid w:val="00185E6F"/>
    <w:rsid w:val="00186BCA"/>
    <w:rsid w:val="00187A84"/>
    <w:rsid w:val="00187EFF"/>
    <w:rsid w:val="001902EB"/>
    <w:rsid w:val="0019088A"/>
    <w:rsid w:val="00190BCC"/>
    <w:rsid w:val="00190DD0"/>
    <w:rsid w:val="001914FD"/>
    <w:rsid w:val="00191BEE"/>
    <w:rsid w:val="00192E55"/>
    <w:rsid w:val="00193432"/>
    <w:rsid w:val="00194042"/>
    <w:rsid w:val="00195851"/>
    <w:rsid w:val="00195A25"/>
    <w:rsid w:val="00195A69"/>
    <w:rsid w:val="001965C4"/>
    <w:rsid w:val="00196813"/>
    <w:rsid w:val="0019722B"/>
    <w:rsid w:val="001974F1"/>
    <w:rsid w:val="00197637"/>
    <w:rsid w:val="0019766C"/>
    <w:rsid w:val="00197DD8"/>
    <w:rsid w:val="001A059B"/>
    <w:rsid w:val="001A119B"/>
    <w:rsid w:val="001A12C3"/>
    <w:rsid w:val="001A1F89"/>
    <w:rsid w:val="001A2404"/>
    <w:rsid w:val="001A29F6"/>
    <w:rsid w:val="001A2CB9"/>
    <w:rsid w:val="001A2F09"/>
    <w:rsid w:val="001A41AA"/>
    <w:rsid w:val="001A5299"/>
    <w:rsid w:val="001A531A"/>
    <w:rsid w:val="001A5FE2"/>
    <w:rsid w:val="001A665D"/>
    <w:rsid w:val="001A679B"/>
    <w:rsid w:val="001A6A1F"/>
    <w:rsid w:val="001A6BF4"/>
    <w:rsid w:val="001A7686"/>
    <w:rsid w:val="001A7852"/>
    <w:rsid w:val="001A79D8"/>
    <w:rsid w:val="001A7E42"/>
    <w:rsid w:val="001A7E65"/>
    <w:rsid w:val="001B06C4"/>
    <w:rsid w:val="001B0757"/>
    <w:rsid w:val="001B0C51"/>
    <w:rsid w:val="001B0F78"/>
    <w:rsid w:val="001B1076"/>
    <w:rsid w:val="001B2153"/>
    <w:rsid w:val="001B2609"/>
    <w:rsid w:val="001B3C47"/>
    <w:rsid w:val="001B3E28"/>
    <w:rsid w:val="001B4A1E"/>
    <w:rsid w:val="001B4B29"/>
    <w:rsid w:val="001B552A"/>
    <w:rsid w:val="001B5E92"/>
    <w:rsid w:val="001B5FAF"/>
    <w:rsid w:val="001B6116"/>
    <w:rsid w:val="001B6213"/>
    <w:rsid w:val="001B63F0"/>
    <w:rsid w:val="001B726F"/>
    <w:rsid w:val="001B729F"/>
    <w:rsid w:val="001B7EAE"/>
    <w:rsid w:val="001C0224"/>
    <w:rsid w:val="001C03C5"/>
    <w:rsid w:val="001C0FCE"/>
    <w:rsid w:val="001C103C"/>
    <w:rsid w:val="001C11F4"/>
    <w:rsid w:val="001C1943"/>
    <w:rsid w:val="001C1C82"/>
    <w:rsid w:val="001C333D"/>
    <w:rsid w:val="001C37FD"/>
    <w:rsid w:val="001C419E"/>
    <w:rsid w:val="001C4B3A"/>
    <w:rsid w:val="001C4BE8"/>
    <w:rsid w:val="001C62DB"/>
    <w:rsid w:val="001D0079"/>
    <w:rsid w:val="001D03C4"/>
    <w:rsid w:val="001D1B62"/>
    <w:rsid w:val="001D1EDA"/>
    <w:rsid w:val="001D25A4"/>
    <w:rsid w:val="001D25C0"/>
    <w:rsid w:val="001D2D87"/>
    <w:rsid w:val="001D390E"/>
    <w:rsid w:val="001D3C6C"/>
    <w:rsid w:val="001D531A"/>
    <w:rsid w:val="001D544B"/>
    <w:rsid w:val="001D5888"/>
    <w:rsid w:val="001D5B84"/>
    <w:rsid w:val="001D5E1B"/>
    <w:rsid w:val="001D6453"/>
    <w:rsid w:val="001D6675"/>
    <w:rsid w:val="001D74D0"/>
    <w:rsid w:val="001D7EAF"/>
    <w:rsid w:val="001E002D"/>
    <w:rsid w:val="001E04BF"/>
    <w:rsid w:val="001E0724"/>
    <w:rsid w:val="001E072A"/>
    <w:rsid w:val="001E0902"/>
    <w:rsid w:val="001E1FE2"/>
    <w:rsid w:val="001E24DC"/>
    <w:rsid w:val="001E2C1F"/>
    <w:rsid w:val="001E3707"/>
    <w:rsid w:val="001E3C4A"/>
    <w:rsid w:val="001E439B"/>
    <w:rsid w:val="001E4709"/>
    <w:rsid w:val="001E49E1"/>
    <w:rsid w:val="001E6108"/>
    <w:rsid w:val="001E6203"/>
    <w:rsid w:val="001E70B9"/>
    <w:rsid w:val="001E792B"/>
    <w:rsid w:val="001F129C"/>
    <w:rsid w:val="001F1839"/>
    <w:rsid w:val="001F1E24"/>
    <w:rsid w:val="001F1ED8"/>
    <w:rsid w:val="001F23E5"/>
    <w:rsid w:val="001F328C"/>
    <w:rsid w:val="001F3628"/>
    <w:rsid w:val="001F3C57"/>
    <w:rsid w:val="001F42E2"/>
    <w:rsid w:val="001F4A28"/>
    <w:rsid w:val="001F6F07"/>
    <w:rsid w:val="001F6FA4"/>
    <w:rsid w:val="001F70B7"/>
    <w:rsid w:val="001F7381"/>
    <w:rsid w:val="002005E6"/>
    <w:rsid w:val="0020123C"/>
    <w:rsid w:val="00201522"/>
    <w:rsid w:val="002015DA"/>
    <w:rsid w:val="00201D66"/>
    <w:rsid w:val="00203897"/>
    <w:rsid w:val="00203CB7"/>
    <w:rsid w:val="002042E2"/>
    <w:rsid w:val="00204668"/>
    <w:rsid w:val="00204DF4"/>
    <w:rsid w:val="00205318"/>
    <w:rsid w:val="00207D4B"/>
    <w:rsid w:val="002102CE"/>
    <w:rsid w:val="00211031"/>
    <w:rsid w:val="002113A1"/>
    <w:rsid w:val="00211FEB"/>
    <w:rsid w:val="0021251D"/>
    <w:rsid w:val="00212534"/>
    <w:rsid w:val="00213640"/>
    <w:rsid w:val="00214650"/>
    <w:rsid w:val="002148E4"/>
    <w:rsid w:val="00215732"/>
    <w:rsid w:val="00215F5A"/>
    <w:rsid w:val="00216182"/>
    <w:rsid w:val="002162CC"/>
    <w:rsid w:val="0021666E"/>
    <w:rsid w:val="00216708"/>
    <w:rsid w:val="002169C4"/>
    <w:rsid w:val="00216CB2"/>
    <w:rsid w:val="00216DA1"/>
    <w:rsid w:val="00217B2E"/>
    <w:rsid w:val="00217B9E"/>
    <w:rsid w:val="002203B1"/>
    <w:rsid w:val="002204B3"/>
    <w:rsid w:val="002212A9"/>
    <w:rsid w:val="002233EC"/>
    <w:rsid w:val="00224225"/>
    <w:rsid w:val="002244D1"/>
    <w:rsid w:val="00224761"/>
    <w:rsid w:val="00225119"/>
    <w:rsid w:val="00225157"/>
    <w:rsid w:val="002259C3"/>
    <w:rsid w:val="00226017"/>
    <w:rsid w:val="002260E2"/>
    <w:rsid w:val="002264BB"/>
    <w:rsid w:val="002272D8"/>
    <w:rsid w:val="002279BD"/>
    <w:rsid w:val="002279C4"/>
    <w:rsid w:val="00227D61"/>
    <w:rsid w:val="002302B1"/>
    <w:rsid w:val="002308C2"/>
    <w:rsid w:val="0023125A"/>
    <w:rsid w:val="0023217C"/>
    <w:rsid w:val="002324D5"/>
    <w:rsid w:val="002328A8"/>
    <w:rsid w:val="00232AE4"/>
    <w:rsid w:val="00232B1C"/>
    <w:rsid w:val="002337CE"/>
    <w:rsid w:val="00233EF3"/>
    <w:rsid w:val="0023476F"/>
    <w:rsid w:val="00235D75"/>
    <w:rsid w:val="00235F29"/>
    <w:rsid w:val="002372BF"/>
    <w:rsid w:val="0023774F"/>
    <w:rsid w:val="002410B1"/>
    <w:rsid w:val="00241930"/>
    <w:rsid w:val="00241CF8"/>
    <w:rsid w:val="00242563"/>
    <w:rsid w:val="00242632"/>
    <w:rsid w:val="00242B50"/>
    <w:rsid w:val="00244565"/>
    <w:rsid w:val="0024480C"/>
    <w:rsid w:val="00244900"/>
    <w:rsid w:val="00245062"/>
    <w:rsid w:val="002458EF"/>
    <w:rsid w:val="00245964"/>
    <w:rsid w:val="00245B65"/>
    <w:rsid w:val="00246049"/>
    <w:rsid w:val="00246ADF"/>
    <w:rsid w:val="002470EA"/>
    <w:rsid w:val="0024772B"/>
    <w:rsid w:val="002478DC"/>
    <w:rsid w:val="00247DAF"/>
    <w:rsid w:val="00247DD1"/>
    <w:rsid w:val="00247F93"/>
    <w:rsid w:val="00250137"/>
    <w:rsid w:val="00250369"/>
    <w:rsid w:val="002508BA"/>
    <w:rsid w:val="00251881"/>
    <w:rsid w:val="002522A4"/>
    <w:rsid w:val="002533B8"/>
    <w:rsid w:val="002536A6"/>
    <w:rsid w:val="00253A15"/>
    <w:rsid w:val="0025464B"/>
    <w:rsid w:val="002548CE"/>
    <w:rsid w:val="00254CC6"/>
    <w:rsid w:val="00255A46"/>
    <w:rsid w:val="0025649F"/>
    <w:rsid w:val="00256677"/>
    <w:rsid w:val="002566A3"/>
    <w:rsid w:val="00256E3B"/>
    <w:rsid w:val="002578DB"/>
    <w:rsid w:val="00257C61"/>
    <w:rsid w:val="00260375"/>
    <w:rsid w:val="002611EC"/>
    <w:rsid w:val="0026226E"/>
    <w:rsid w:val="00262896"/>
    <w:rsid w:val="00262DB4"/>
    <w:rsid w:val="00262F77"/>
    <w:rsid w:val="00263991"/>
    <w:rsid w:val="0026537E"/>
    <w:rsid w:val="00265710"/>
    <w:rsid w:val="002662A8"/>
    <w:rsid w:val="00266623"/>
    <w:rsid w:val="002669E2"/>
    <w:rsid w:val="00270966"/>
    <w:rsid w:val="00271126"/>
    <w:rsid w:val="00271B8D"/>
    <w:rsid w:val="00271D7A"/>
    <w:rsid w:val="00271F29"/>
    <w:rsid w:val="0027248B"/>
    <w:rsid w:val="00272C57"/>
    <w:rsid w:val="00272E3D"/>
    <w:rsid w:val="00273000"/>
    <w:rsid w:val="0027335D"/>
    <w:rsid w:val="00273862"/>
    <w:rsid w:val="00273EB4"/>
    <w:rsid w:val="002748C6"/>
    <w:rsid w:val="00274C7B"/>
    <w:rsid w:val="00275150"/>
    <w:rsid w:val="00275511"/>
    <w:rsid w:val="002768BC"/>
    <w:rsid w:val="0027691C"/>
    <w:rsid w:val="002773A6"/>
    <w:rsid w:val="00277637"/>
    <w:rsid w:val="00277B12"/>
    <w:rsid w:val="00280081"/>
    <w:rsid w:val="00280A53"/>
    <w:rsid w:val="00281747"/>
    <w:rsid w:val="00281C6F"/>
    <w:rsid w:val="00282394"/>
    <w:rsid w:val="00282546"/>
    <w:rsid w:val="00282772"/>
    <w:rsid w:val="00282D9E"/>
    <w:rsid w:val="00283533"/>
    <w:rsid w:val="002836D2"/>
    <w:rsid w:val="00283802"/>
    <w:rsid w:val="00283B6D"/>
    <w:rsid w:val="00283D5C"/>
    <w:rsid w:val="00283DBE"/>
    <w:rsid w:val="00284311"/>
    <w:rsid w:val="00284BD6"/>
    <w:rsid w:val="00285861"/>
    <w:rsid w:val="00285E02"/>
    <w:rsid w:val="00285EB9"/>
    <w:rsid w:val="00286237"/>
    <w:rsid w:val="00287F95"/>
    <w:rsid w:val="002903E5"/>
    <w:rsid w:val="00290EF8"/>
    <w:rsid w:val="00291FEA"/>
    <w:rsid w:val="00292090"/>
    <w:rsid w:val="00292AA7"/>
    <w:rsid w:val="00292C5C"/>
    <w:rsid w:val="00293DB5"/>
    <w:rsid w:val="00296202"/>
    <w:rsid w:val="002977DF"/>
    <w:rsid w:val="002979F0"/>
    <w:rsid w:val="00297B32"/>
    <w:rsid w:val="00297BFD"/>
    <w:rsid w:val="002A1495"/>
    <w:rsid w:val="002A15F3"/>
    <w:rsid w:val="002A1C61"/>
    <w:rsid w:val="002A29C1"/>
    <w:rsid w:val="002A2C43"/>
    <w:rsid w:val="002A3676"/>
    <w:rsid w:val="002A3D64"/>
    <w:rsid w:val="002A4978"/>
    <w:rsid w:val="002A4F2F"/>
    <w:rsid w:val="002A56DA"/>
    <w:rsid w:val="002B119B"/>
    <w:rsid w:val="002B1587"/>
    <w:rsid w:val="002B1C3E"/>
    <w:rsid w:val="002B2205"/>
    <w:rsid w:val="002B290E"/>
    <w:rsid w:val="002B30C8"/>
    <w:rsid w:val="002B3328"/>
    <w:rsid w:val="002B33CC"/>
    <w:rsid w:val="002B3DA9"/>
    <w:rsid w:val="002B3E7F"/>
    <w:rsid w:val="002B493D"/>
    <w:rsid w:val="002B54BA"/>
    <w:rsid w:val="002B620B"/>
    <w:rsid w:val="002B6CBE"/>
    <w:rsid w:val="002B7183"/>
    <w:rsid w:val="002B7676"/>
    <w:rsid w:val="002B7B5F"/>
    <w:rsid w:val="002B7D54"/>
    <w:rsid w:val="002C04A3"/>
    <w:rsid w:val="002C0951"/>
    <w:rsid w:val="002C0B62"/>
    <w:rsid w:val="002C0C71"/>
    <w:rsid w:val="002C20E9"/>
    <w:rsid w:val="002C297B"/>
    <w:rsid w:val="002C29E8"/>
    <w:rsid w:val="002C2C3D"/>
    <w:rsid w:val="002C30D1"/>
    <w:rsid w:val="002C3343"/>
    <w:rsid w:val="002C43F1"/>
    <w:rsid w:val="002C4D3B"/>
    <w:rsid w:val="002C55BA"/>
    <w:rsid w:val="002C5D47"/>
    <w:rsid w:val="002C6ABD"/>
    <w:rsid w:val="002C6C92"/>
    <w:rsid w:val="002C6EAC"/>
    <w:rsid w:val="002C7604"/>
    <w:rsid w:val="002C7709"/>
    <w:rsid w:val="002C788B"/>
    <w:rsid w:val="002C7E51"/>
    <w:rsid w:val="002C7E8C"/>
    <w:rsid w:val="002D0DE5"/>
    <w:rsid w:val="002D25B3"/>
    <w:rsid w:val="002D2E20"/>
    <w:rsid w:val="002D34BD"/>
    <w:rsid w:val="002D359C"/>
    <w:rsid w:val="002D3C73"/>
    <w:rsid w:val="002D404D"/>
    <w:rsid w:val="002D4672"/>
    <w:rsid w:val="002D4BFE"/>
    <w:rsid w:val="002D5A55"/>
    <w:rsid w:val="002D5FAC"/>
    <w:rsid w:val="002D5FF5"/>
    <w:rsid w:val="002D79CA"/>
    <w:rsid w:val="002D7CD6"/>
    <w:rsid w:val="002E0BA6"/>
    <w:rsid w:val="002E179B"/>
    <w:rsid w:val="002E2543"/>
    <w:rsid w:val="002E2581"/>
    <w:rsid w:val="002E2585"/>
    <w:rsid w:val="002E2B65"/>
    <w:rsid w:val="002E37CF"/>
    <w:rsid w:val="002E3B12"/>
    <w:rsid w:val="002E4519"/>
    <w:rsid w:val="002E530B"/>
    <w:rsid w:val="002E653F"/>
    <w:rsid w:val="002E6A4A"/>
    <w:rsid w:val="002E6BE0"/>
    <w:rsid w:val="002E7374"/>
    <w:rsid w:val="002E762B"/>
    <w:rsid w:val="002E7A10"/>
    <w:rsid w:val="002F01F3"/>
    <w:rsid w:val="002F097D"/>
    <w:rsid w:val="002F0FD9"/>
    <w:rsid w:val="002F180C"/>
    <w:rsid w:val="002F3384"/>
    <w:rsid w:val="002F426F"/>
    <w:rsid w:val="002F49EF"/>
    <w:rsid w:val="002F4A6A"/>
    <w:rsid w:val="002F4E22"/>
    <w:rsid w:val="002F5393"/>
    <w:rsid w:val="002F616B"/>
    <w:rsid w:val="002F65F7"/>
    <w:rsid w:val="002F66B6"/>
    <w:rsid w:val="002F6EEB"/>
    <w:rsid w:val="002F7298"/>
    <w:rsid w:val="002F7D05"/>
    <w:rsid w:val="002F7D6E"/>
    <w:rsid w:val="00300EB6"/>
    <w:rsid w:val="00300EDA"/>
    <w:rsid w:val="00301761"/>
    <w:rsid w:val="00303672"/>
    <w:rsid w:val="003038FA"/>
    <w:rsid w:val="00303F43"/>
    <w:rsid w:val="00304769"/>
    <w:rsid w:val="0030647C"/>
    <w:rsid w:val="003069D0"/>
    <w:rsid w:val="00307269"/>
    <w:rsid w:val="003075FA"/>
    <w:rsid w:val="00307E98"/>
    <w:rsid w:val="00310F14"/>
    <w:rsid w:val="00313A17"/>
    <w:rsid w:val="00313D3B"/>
    <w:rsid w:val="003143A7"/>
    <w:rsid w:val="003143BF"/>
    <w:rsid w:val="0031540E"/>
    <w:rsid w:val="00315881"/>
    <w:rsid w:val="0031593B"/>
    <w:rsid w:val="003159EC"/>
    <w:rsid w:val="00315EC8"/>
    <w:rsid w:val="00316AE2"/>
    <w:rsid w:val="00316F57"/>
    <w:rsid w:val="00316FAA"/>
    <w:rsid w:val="0032049C"/>
    <w:rsid w:val="0032050C"/>
    <w:rsid w:val="00320C5B"/>
    <w:rsid w:val="00321F02"/>
    <w:rsid w:val="00321F12"/>
    <w:rsid w:val="003221E9"/>
    <w:rsid w:val="0032240D"/>
    <w:rsid w:val="0032279C"/>
    <w:rsid w:val="00323C40"/>
    <w:rsid w:val="00324AEA"/>
    <w:rsid w:val="00326770"/>
    <w:rsid w:val="003272F8"/>
    <w:rsid w:val="00327879"/>
    <w:rsid w:val="003301E2"/>
    <w:rsid w:val="003313E5"/>
    <w:rsid w:val="0033155C"/>
    <w:rsid w:val="0033174A"/>
    <w:rsid w:val="00332331"/>
    <w:rsid w:val="003325D8"/>
    <w:rsid w:val="00332A7F"/>
    <w:rsid w:val="00333780"/>
    <w:rsid w:val="00333FBA"/>
    <w:rsid w:val="003348B4"/>
    <w:rsid w:val="00335202"/>
    <w:rsid w:val="003358E8"/>
    <w:rsid w:val="00335DBD"/>
    <w:rsid w:val="00336530"/>
    <w:rsid w:val="003407A5"/>
    <w:rsid w:val="00341AD1"/>
    <w:rsid w:val="00341E99"/>
    <w:rsid w:val="00342808"/>
    <w:rsid w:val="00342D01"/>
    <w:rsid w:val="00342D21"/>
    <w:rsid w:val="00343436"/>
    <w:rsid w:val="0034345B"/>
    <w:rsid w:val="00344411"/>
    <w:rsid w:val="003444C5"/>
    <w:rsid w:val="003446B6"/>
    <w:rsid w:val="00344708"/>
    <w:rsid w:val="003448D7"/>
    <w:rsid w:val="00345420"/>
    <w:rsid w:val="00345470"/>
    <w:rsid w:val="00345CA7"/>
    <w:rsid w:val="00346146"/>
    <w:rsid w:val="00347171"/>
    <w:rsid w:val="00347838"/>
    <w:rsid w:val="003478D1"/>
    <w:rsid w:val="00347984"/>
    <w:rsid w:val="00347FAB"/>
    <w:rsid w:val="00350CBF"/>
    <w:rsid w:val="003513C9"/>
    <w:rsid w:val="00351448"/>
    <w:rsid w:val="0035147E"/>
    <w:rsid w:val="003519C7"/>
    <w:rsid w:val="00352A54"/>
    <w:rsid w:val="0035359F"/>
    <w:rsid w:val="0035362A"/>
    <w:rsid w:val="0035390B"/>
    <w:rsid w:val="0035425D"/>
    <w:rsid w:val="00354BDA"/>
    <w:rsid w:val="00354E45"/>
    <w:rsid w:val="00354FDE"/>
    <w:rsid w:val="00355028"/>
    <w:rsid w:val="00356FAA"/>
    <w:rsid w:val="003571C9"/>
    <w:rsid w:val="003602F4"/>
    <w:rsid w:val="003605C6"/>
    <w:rsid w:val="003606FC"/>
    <w:rsid w:val="00361852"/>
    <w:rsid w:val="00361C27"/>
    <w:rsid w:val="0036233B"/>
    <w:rsid w:val="00363D9C"/>
    <w:rsid w:val="00363E91"/>
    <w:rsid w:val="0036403E"/>
    <w:rsid w:val="0036491C"/>
    <w:rsid w:val="003649F6"/>
    <w:rsid w:val="00365237"/>
    <w:rsid w:val="00365E41"/>
    <w:rsid w:val="00365F60"/>
    <w:rsid w:val="00366705"/>
    <w:rsid w:val="00366735"/>
    <w:rsid w:val="00367018"/>
    <w:rsid w:val="003674F3"/>
    <w:rsid w:val="00367665"/>
    <w:rsid w:val="00372777"/>
    <w:rsid w:val="00372B3E"/>
    <w:rsid w:val="00372C15"/>
    <w:rsid w:val="0037305E"/>
    <w:rsid w:val="00373597"/>
    <w:rsid w:val="003737D6"/>
    <w:rsid w:val="003739A4"/>
    <w:rsid w:val="0037400B"/>
    <w:rsid w:val="00374A80"/>
    <w:rsid w:val="00374B63"/>
    <w:rsid w:val="00374D81"/>
    <w:rsid w:val="003750AF"/>
    <w:rsid w:val="00375A75"/>
    <w:rsid w:val="00377975"/>
    <w:rsid w:val="003779BE"/>
    <w:rsid w:val="0038037E"/>
    <w:rsid w:val="003808F3"/>
    <w:rsid w:val="00380BF6"/>
    <w:rsid w:val="00381A5B"/>
    <w:rsid w:val="00381A6D"/>
    <w:rsid w:val="00382B88"/>
    <w:rsid w:val="00382E1A"/>
    <w:rsid w:val="0038376D"/>
    <w:rsid w:val="003837F8"/>
    <w:rsid w:val="00383B1E"/>
    <w:rsid w:val="00383C75"/>
    <w:rsid w:val="00384113"/>
    <w:rsid w:val="003841FD"/>
    <w:rsid w:val="00384225"/>
    <w:rsid w:val="0038443C"/>
    <w:rsid w:val="003844BE"/>
    <w:rsid w:val="0038489E"/>
    <w:rsid w:val="00384AE5"/>
    <w:rsid w:val="00384B1C"/>
    <w:rsid w:val="00385BE4"/>
    <w:rsid w:val="00385DC4"/>
    <w:rsid w:val="00385E8E"/>
    <w:rsid w:val="0038713B"/>
    <w:rsid w:val="003877DE"/>
    <w:rsid w:val="003879DA"/>
    <w:rsid w:val="00387B7A"/>
    <w:rsid w:val="00387CDE"/>
    <w:rsid w:val="003901F6"/>
    <w:rsid w:val="00390867"/>
    <w:rsid w:val="00390D61"/>
    <w:rsid w:val="00390EC4"/>
    <w:rsid w:val="0039127E"/>
    <w:rsid w:val="00391DCD"/>
    <w:rsid w:val="00391F88"/>
    <w:rsid w:val="003921E0"/>
    <w:rsid w:val="00392807"/>
    <w:rsid w:val="0039286A"/>
    <w:rsid w:val="00392925"/>
    <w:rsid w:val="00393A28"/>
    <w:rsid w:val="00393E2F"/>
    <w:rsid w:val="00394507"/>
    <w:rsid w:val="0039475C"/>
    <w:rsid w:val="00394876"/>
    <w:rsid w:val="00395203"/>
    <w:rsid w:val="003957F0"/>
    <w:rsid w:val="00395864"/>
    <w:rsid w:val="00396160"/>
    <w:rsid w:val="003961BA"/>
    <w:rsid w:val="003967C2"/>
    <w:rsid w:val="00396FE0"/>
    <w:rsid w:val="00397E58"/>
    <w:rsid w:val="003A06EF"/>
    <w:rsid w:val="003A0934"/>
    <w:rsid w:val="003A0CEE"/>
    <w:rsid w:val="003A135A"/>
    <w:rsid w:val="003A13AC"/>
    <w:rsid w:val="003A2A3E"/>
    <w:rsid w:val="003A2D37"/>
    <w:rsid w:val="003A2FE7"/>
    <w:rsid w:val="003A396E"/>
    <w:rsid w:val="003A40A1"/>
    <w:rsid w:val="003A4688"/>
    <w:rsid w:val="003A480C"/>
    <w:rsid w:val="003A5063"/>
    <w:rsid w:val="003A5455"/>
    <w:rsid w:val="003A5A49"/>
    <w:rsid w:val="003A5EB8"/>
    <w:rsid w:val="003A605F"/>
    <w:rsid w:val="003A6B75"/>
    <w:rsid w:val="003A707F"/>
    <w:rsid w:val="003B0843"/>
    <w:rsid w:val="003B0938"/>
    <w:rsid w:val="003B188D"/>
    <w:rsid w:val="003B1A8A"/>
    <w:rsid w:val="003B2446"/>
    <w:rsid w:val="003B24EB"/>
    <w:rsid w:val="003B2B5F"/>
    <w:rsid w:val="003B2E99"/>
    <w:rsid w:val="003B407E"/>
    <w:rsid w:val="003B4A61"/>
    <w:rsid w:val="003B514A"/>
    <w:rsid w:val="003B5183"/>
    <w:rsid w:val="003B647C"/>
    <w:rsid w:val="003B653C"/>
    <w:rsid w:val="003B668C"/>
    <w:rsid w:val="003B7536"/>
    <w:rsid w:val="003C13C6"/>
    <w:rsid w:val="003C15C8"/>
    <w:rsid w:val="003C16B9"/>
    <w:rsid w:val="003C1AE2"/>
    <w:rsid w:val="003C26CF"/>
    <w:rsid w:val="003C2AF7"/>
    <w:rsid w:val="003C3653"/>
    <w:rsid w:val="003C49EC"/>
    <w:rsid w:val="003C4A37"/>
    <w:rsid w:val="003C4D6A"/>
    <w:rsid w:val="003C5509"/>
    <w:rsid w:val="003C5747"/>
    <w:rsid w:val="003C5D86"/>
    <w:rsid w:val="003C65BE"/>
    <w:rsid w:val="003C7A0C"/>
    <w:rsid w:val="003D0344"/>
    <w:rsid w:val="003D0700"/>
    <w:rsid w:val="003D0DC0"/>
    <w:rsid w:val="003D111A"/>
    <w:rsid w:val="003D11EF"/>
    <w:rsid w:val="003D2904"/>
    <w:rsid w:val="003D2C32"/>
    <w:rsid w:val="003D31A2"/>
    <w:rsid w:val="003D3520"/>
    <w:rsid w:val="003D38D5"/>
    <w:rsid w:val="003D4391"/>
    <w:rsid w:val="003D4688"/>
    <w:rsid w:val="003D58BC"/>
    <w:rsid w:val="003D6EAA"/>
    <w:rsid w:val="003D6FBC"/>
    <w:rsid w:val="003D72D9"/>
    <w:rsid w:val="003D72FF"/>
    <w:rsid w:val="003D7BB0"/>
    <w:rsid w:val="003D7C1B"/>
    <w:rsid w:val="003E17A8"/>
    <w:rsid w:val="003E1DA6"/>
    <w:rsid w:val="003E1ECF"/>
    <w:rsid w:val="003E26C0"/>
    <w:rsid w:val="003E2725"/>
    <w:rsid w:val="003E4908"/>
    <w:rsid w:val="003E4C03"/>
    <w:rsid w:val="003E6041"/>
    <w:rsid w:val="003E6912"/>
    <w:rsid w:val="003E6913"/>
    <w:rsid w:val="003E6938"/>
    <w:rsid w:val="003E7EDA"/>
    <w:rsid w:val="003F0C4B"/>
    <w:rsid w:val="003F0C9C"/>
    <w:rsid w:val="003F1627"/>
    <w:rsid w:val="003F16C5"/>
    <w:rsid w:val="003F2BCF"/>
    <w:rsid w:val="003F30FC"/>
    <w:rsid w:val="003F3A20"/>
    <w:rsid w:val="003F3C3A"/>
    <w:rsid w:val="003F4D74"/>
    <w:rsid w:val="003F5320"/>
    <w:rsid w:val="003F57D1"/>
    <w:rsid w:val="003F5C3D"/>
    <w:rsid w:val="003F65C3"/>
    <w:rsid w:val="003F660E"/>
    <w:rsid w:val="003F696C"/>
    <w:rsid w:val="003F6A51"/>
    <w:rsid w:val="003F6D87"/>
    <w:rsid w:val="003F758B"/>
    <w:rsid w:val="0040017E"/>
    <w:rsid w:val="0040096E"/>
    <w:rsid w:val="0040139C"/>
    <w:rsid w:val="004018D0"/>
    <w:rsid w:val="004018E7"/>
    <w:rsid w:val="00401E83"/>
    <w:rsid w:val="00402322"/>
    <w:rsid w:val="0040234F"/>
    <w:rsid w:val="00402426"/>
    <w:rsid w:val="004026E0"/>
    <w:rsid w:val="004027EB"/>
    <w:rsid w:val="004028FA"/>
    <w:rsid w:val="004032ED"/>
    <w:rsid w:val="004036ED"/>
    <w:rsid w:val="00403E8F"/>
    <w:rsid w:val="00404AE8"/>
    <w:rsid w:val="004057B2"/>
    <w:rsid w:val="004057CF"/>
    <w:rsid w:val="00405ADA"/>
    <w:rsid w:val="00406534"/>
    <w:rsid w:val="004100B2"/>
    <w:rsid w:val="00410175"/>
    <w:rsid w:val="004107EE"/>
    <w:rsid w:val="0041124A"/>
    <w:rsid w:val="004118E4"/>
    <w:rsid w:val="00411D27"/>
    <w:rsid w:val="00412689"/>
    <w:rsid w:val="0041289F"/>
    <w:rsid w:val="004130FE"/>
    <w:rsid w:val="00413117"/>
    <w:rsid w:val="00413730"/>
    <w:rsid w:val="00413A8F"/>
    <w:rsid w:val="004148DE"/>
    <w:rsid w:val="004158FE"/>
    <w:rsid w:val="00415933"/>
    <w:rsid w:val="00415F17"/>
    <w:rsid w:val="004162DE"/>
    <w:rsid w:val="00417059"/>
    <w:rsid w:val="00417CFE"/>
    <w:rsid w:val="0042066A"/>
    <w:rsid w:val="00420B36"/>
    <w:rsid w:val="00420BB2"/>
    <w:rsid w:val="004212C8"/>
    <w:rsid w:val="004214A8"/>
    <w:rsid w:val="00421FDE"/>
    <w:rsid w:val="0042257F"/>
    <w:rsid w:val="00422745"/>
    <w:rsid w:val="00423317"/>
    <w:rsid w:val="00423B44"/>
    <w:rsid w:val="00423E5B"/>
    <w:rsid w:val="00424359"/>
    <w:rsid w:val="00424D62"/>
    <w:rsid w:val="00424DE4"/>
    <w:rsid w:val="00424F3D"/>
    <w:rsid w:val="00426BA9"/>
    <w:rsid w:val="00426E4C"/>
    <w:rsid w:val="00427E49"/>
    <w:rsid w:val="00430153"/>
    <w:rsid w:val="004311D5"/>
    <w:rsid w:val="0043124F"/>
    <w:rsid w:val="0043137D"/>
    <w:rsid w:val="004324C1"/>
    <w:rsid w:val="004330CB"/>
    <w:rsid w:val="00433B3C"/>
    <w:rsid w:val="004346D7"/>
    <w:rsid w:val="004348C4"/>
    <w:rsid w:val="00434B11"/>
    <w:rsid w:val="00436552"/>
    <w:rsid w:val="0043668C"/>
    <w:rsid w:val="004371F8"/>
    <w:rsid w:val="00437676"/>
    <w:rsid w:val="0043767A"/>
    <w:rsid w:val="00437AF9"/>
    <w:rsid w:val="00437E98"/>
    <w:rsid w:val="00440242"/>
    <w:rsid w:val="00441B18"/>
    <w:rsid w:val="00441C8E"/>
    <w:rsid w:val="00441CE0"/>
    <w:rsid w:val="00442774"/>
    <w:rsid w:val="00442D73"/>
    <w:rsid w:val="0044376A"/>
    <w:rsid w:val="0044402D"/>
    <w:rsid w:val="0044448F"/>
    <w:rsid w:val="0044517E"/>
    <w:rsid w:val="00445CAC"/>
    <w:rsid w:val="004463F8"/>
    <w:rsid w:val="00446A9C"/>
    <w:rsid w:val="004473E6"/>
    <w:rsid w:val="00450959"/>
    <w:rsid w:val="00450D05"/>
    <w:rsid w:val="00450DD7"/>
    <w:rsid w:val="0045280F"/>
    <w:rsid w:val="00452D3D"/>
    <w:rsid w:val="00452EC5"/>
    <w:rsid w:val="00452F9A"/>
    <w:rsid w:val="004535EF"/>
    <w:rsid w:val="004541D2"/>
    <w:rsid w:val="0045436E"/>
    <w:rsid w:val="0045446B"/>
    <w:rsid w:val="00454617"/>
    <w:rsid w:val="004546E1"/>
    <w:rsid w:val="00454943"/>
    <w:rsid w:val="00454B83"/>
    <w:rsid w:val="00455561"/>
    <w:rsid w:val="00455897"/>
    <w:rsid w:val="00455C32"/>
    <w:rsid w:val="00456D0B"/>
    <w:rsid w:val="00456E21"/>
    <w:rsid w:val="0045708B"/>
    <w:rsid w:val="00457E69"/>
    <w:rsid w:val="00460E65"/>
    <w:rsid w:val="0046175E"/>
    <w:rsid w:val="00461947"/>
    <w:rsid w:val="00462035"/>
    <w:rsid w:val="0046267D"/>
    <w:rsid w:val="00463283"/>
    <w:rsid w:val="0046352B"/>
    <w:rsid w:val="00463F8C"/>
    <w:rsid w:val="004646C7"/>
    <w:rsid w:val="004646F9"/>
    <w:rsid w:val="004648EF"/>
    <w:rsid w:val="004649E3"/>
    <w:rsid w:val="00464B8F"/>
    <w:rsid w:val="00464F0A"/>
    <w:rsid w:val="00465428"/>
    <w:rsid w:val="00465591"/>
    <w:rsid w:val="00465A9A"/>
    <w:rsid w:val="0046618F"/>
    <w:rsid w:val="00466341"/>
    <w:rsid w:val="00466C91"/>
    <w:rsid w:val="004676D2"/>
    <w:rsid w:val="004677BC"/>
    <w:rsid w:val="00467E06"/>
    <w:rsid w:val="00470380"/>
    <w:rsid w:val="00471629"/>
    <w:rsid w:val="00471C57"/>
    <w:rsid w:val="00471C80"/>
    <w:rsid w:val="00471EDD"/>
    <w:rsid w:val="00472490"/>
    <w:rsid w:val="00472584"/>
    <w:rsid w:val="00472884"/>
    <w:rsid w:val="00473058"/>
    <w:rsid w:val="0047450B"/>
    <w:rsid w:val="00475883"/>
    <w:rsid w:val="00476A80"/>
    <w:rsid w:val="00477F20"/>
    <w:rsid w:val="004804D2"/>
    <w:rsid w:val="00480B57"/>
    <w:rsid w:val="00480E6D"/>
    <w:rsid w:val="0048141D"/>
    <w:rsid w:val="00482E73"/>
    <w:rsid w:val="00483536"/>
    <w:rsid w:val="00483E1D"/>
    <w:rsid w:val="00484093"/>
    <w:rsid w:val="004853E9"/>
    <w:rsid w:val="00485A43"/>
    <w:rsid w:val="00485EA5"/>
    <w:rsid w:val="00486452"/>
    <w:rsid w:val="0048690C"/>
    <w:rsid w:val="00487D64"/>
    <w:rsid w:val="0049037B"/>
    <w:rsid w:val="004905AE"/>
    <w:rsid w:val="004905DC"/>
    <w:rsid w:val="004908D6"/>
    <w:rsid w:val="004909C1"/>
    <w:rsid w:val="00490B75"/>
    <w:rsid w:val="00492A6C"/>
    <w:rsid w:val="0049356F"/>
    <w:rsid w:val="00493B3F"/>
    <w:rsid w:val="00493D82"/>
    <w:rsid w:val="00493D90"/>
    <w:rsid w:val="00493E00"/>
    <w:rsid w:val="004942BB"/>
    <w:rsid w:val="004959F6"/>
    <w:rsid w:val="0049634B"/>
    <w:rsid w:val="00497191"/>
    <w:rsid w:val="004972BB"/>
    <w:rsid w:val="00497314"/>
    <w:rsid w:val="00497B5F"/>
    <w:rsid w:val="00497BFA"/>
    <w:rsid w:val="00497FB4"/>
    <w:rsid w:val="004A09B3"/>
    <w:rsid w:val="004A186E"/>
    <w:rsid w:val="004A2530"/>
    <w:rsid w:val="004A294A"/>
    <w:rsid w:val="004A2D77"/>
    <w:rsid w:val="004A3143"/>
    <w:rsid w:val="004A4062"/>
    <w:rsid w:val="004A416E"/>
    <w:rsid w:val="004A42A1"/>
    <w:rsid w:val="004A4C30"/>
    <w:rsid w:val="004A51B2"/>
    <w:rsid w:val="004A56F4"/>
    <w:rsid w:val="004A6222"/>
    <w:rsid w:val="004A6613"/>
    <w:rsid w:val="004A71E7"/>
    <w:rsid w:val="004B04BD"/>
    <w:rsid w:val="004B0BB1"/>
    <w:rsid w:val="004B0EFD"/>
    <w:rsid w:val="004B109F"/>
    <w:rsid w:val="004B177B"/>
    <w:rsid w:val="004B280F"/>
    <w:rsid w:val="004B2C4E"/>
    <w:rsid w:val="004B2FA7"/>
    <w:rsid w:val="004B356A"/>
    <w:rsid w:val="004B3997"/>
    <w:rsid w:val="004B3BEB"/>
    <w:rsid w:val="004B404A"/>
    <w:rsid w:val="004B4E1B"/>
    <w:rsid w:val="004B5C6B"/>
    <w:rsid w:val="004B5F76"/>
    <w:rsid w:val="004B6508"/>
    <w:rsid w:val="004B6EA5"/>
    <w:rsid w:val="004B7058"/>
    <w:rsid w:val="004B7569"/>
    <w:rsid w:val="004B780E"/>
    <w:rsid w:val="004C012E"/>
    <w:rsid w:val="004C02FC"/>
    <w:rsid w:val="004C0D36"/>
    <w:rsid w:val="004C141E"/>
    <w:rsid w:val="004C14BF"/>
    <w:rsid w:val="004C3E5F"/>
    <w:rsid w:val="004C3E9E"/>
    <w:rsid w:val="004C4001"/>
    <w:rsid w:val="004C4063"/>
    <w:rsid w:val="004C4126"/>
    <w:rsid w:val="004C4CB7"/>
    <w:rsid w:val="004C55F9"/>
    <w:rsid w:val="004C5B90"/>
    <w:rsid w:val="004C611B"/>
    <w:rsid w:val="004C644B"/>
    <w:rsid w:val="004C6E5B"/>
    <w:rsid w:val="004C7120"/>
    <w:rsid w:val="004C767E"/>
    <w:rsid w:val="004C7683"/>
    <w:rsid w:val="004C7F3A"/>
    <w:rsid w:val="004D1420"/>
    <w:rsid w:val="004D14FF"/>
    <w:rsid w:val="004D1654"/>
    <w:rsid w:val="004D1BB7"/>
    <w:rsid w:val="004D23DA"/>
    <w:rsid w:val="004D3D76"/>
    <w:rsid w:val="004D4669"/>
    <w:rsid w:val="004D4868"/>
    <w:rsid w:val="004D52D4"/>
    <w:rsid w:val="004D57B0"/>
    <w:rsid w:val="004D58DF"/>
    <w:rsid w:val="004D5FD6"/>
    <w:rsid w:val="004D6153"/>
    <w:rsid w:val="004D667B"/>
    <w:rsid w:val="004D71DB"/>
    <w:rsid w:val="004D7253"/>
    <w:rsid w:val="004D73F0"/>
    <w:rsid w:val="004D7447"/>
    <w:rsid w:val="004D752A"/>
    <w:rsid w:val="004D76E5"/>
    <w:rsid w:val="004D7D43"/>
    <w:rsid w:val="004E06AB"/>
    <w:rsid w:val="004E1163"/>
    <w:rsid w:val="004E1325"/>
    <w:rsid w:val="004E15FA"/>
    <w:rsid w:val="004E3CFC"/>
    <w:rsid w:val="004E443D"/>
    <w:rsid w:val="004E44FB"/>
    <w:rsid w:val="004E4CD9"/>
    <w:rsid w:val="004E5194"/>
    <w:rsid w:val="004E637C"/>
    <w:rsid w:val="004E6424"/>
    <w:rsid w:val="004E64A8"/>
    <w:rsid w:val="004E670E"/>
    <w:rsid w:val="004F0083"/>
    <w:rsid w:val="004F0B3A"/>
    <w:rsid w:val="004F0C2D"/>
    <w:rsid w:val="004F0F54"/>
    <w:rsid w:val="004F1366"/>
    <w:rsid w:val="004F2939"/>
    <w:rsid w:val="004F2E20"/>
    <w:rsid w:val="004F3450"/>
    <w:rsid w:val="004F4241"/>
    <w:rsid w:val="004F4725"/>
    <w:rsid w:val="004F4979"/>
    <w:rsid w:val="004F4EBF"/>
    <w:rsid w:val="004F52AD"/>
    <w:rsid w:val="004F5930"/>
    <w:rsid w:val="004F5C2F"/>
    <w:rsid w:val="004F62E2"/>
    <w:rsid w:val="004F6AA9"/>
    <w:rsid w:val="004F74AE"/>
    <w:rsid w:val="00501F50"/>
    <w:rsid w:val="005022BD"/>
    <w:rsid w:val="005024F7"/>
    <w:rsid w:val="005025A6"/>
    <w:rsid w:val="00502927"/>
    <w:rsid w:val="00502A86"/>
    <w:rsid w:val="0050391D"/>
    <w:rsid w:val="00503C6D"/>
    <w:rsid w:val="00503CA2"/>
    <w:rsid w:val="00504DEB"/>
    <w:rsid w:val="0050599A"/>
    <w:rsid w:val="00505E35"/>
    <w:rsid w:val="00505F67"/>
    <w:rsid w:val="005060D4"/>
    <w:rsid w:val="005064AD"/>
    <w:rsid w:val="00506FBE"/>
    <w:rsid w:val="00507357"/>
    <w:rsid w:val="00510E2D"/>
    <w:rsid w:val="00510F20"/>
    <w:rsid w:val="00510F4A"/>
    <w:rsid w:val="00510FBA"/>
    <w:rsid w:val="0051136E"/>
    <w:rsid w:val="005123AD"/>
    <w:rsid w:val="00512D59"/>
    <w:rsid w:val="005136BE"/>
    <w:rsid w:val="005139C3"/>
    <w:rsid w:val="00515857"/>
    <w:rsid w:val="00515BC2"/>
    <w:rsid w:val="00517BDB"/>
    <w:rsid w:val="00520376"/>
    <w:rsid w:val="0052094B"/>
    <w:rsid w:val="00520B78"/>
    <w:rsid w:val="00520C09"/>
    <w:rsid w:val="00520E37"/>
    <w:rsid w:val="00521C6D"/>
    <w:rsid w:val="00521DFF"/>
    <w:rsid w:val="00523601"/>
    <w:rsid w:val="0052390C"/>
    <w:rsid w:val="00523E10"/>
    <w:rsid w:val="0052402F"/>
    <w:rsid w:val="00524169"/>
    <w:rsid w:val="00524380"/>
    <w:rsid w:val="00524C6B"/>
    <w:rsid w:val="005252E5"/>
    <w:rsid w:val="005254BA"/>
    <w:rsid w:val="00525868"/>
    <w:rsid w:val="00525C12"/>
    <w:rsid w:val="00526626"/>
    <w:rsid w:val="00526884"/>
    <w:rsid w:val="00527019"/>
    <w:rsid w:val="0052731A"/>
    <w:rsid w:val="005273E5"/>
    <w:rsid w:val="00527406"/>
    <w:rsid w:val="00527F8D"/>
    <w:rsid w:val="0053093E"/>
    <w:rsid w:val="00530A35"/>
    <w:rsid w:val="00531355"/>
    <w:rsid w:val="0053153F"/>
    <w:rsid w:val="005317E0"/>
    <w:rsid w:val="00532020"/>
    <w:rsid w:val="00532935"/>
    <w:rsid w:val="00533A46"/>
    <w:rsid w:val="00533BB8"/>
    <w:rsid w:val="00534B41"/>
    <w:rsid w:val="005358AB"/>
    <w:rsid w:val="005358FB"/>
    <w:rsid w:val="00535BDA"/>
    <w:rsid w:val="00535F0E"/>
    <w:rsid w:val="00536060"/>
    <w:rsid w:val="00536517"/>
    <w:rsid w:val="00536C03"/>
    <w:rsid w:val="00537522"/>
    <w:rsid w:val="00537684"/>
    <w:rsid w:val="00537AFA"/>
    <w:rsid w:val="00537B47"/>
    <w:rsid w:val="00537F09"/>
    <w:rsid w:val="00540D83"/>
    <w:rsid w:val="005418EE"/>
    <w:rsid w:val="00542198"/>
    <w:rsid w:val="00542FD5"/>
    <w:rsid w:val="00543774"/>
    <w:rsid w:val="00544387"/>
    <w:rsid w:val="00544637"/>
    <w:rsid w:val="00544658"/>
    <w:rsid w:val="005446F4"/>
    <w:rsid w:val="00544D5C"/>
    <w:rsid w:val="00545EA2"/>
    <w:rsid w:val="00546740"/>
    <w:rsid w:val="005467DE"/>
    <w:rsid w:val="005508EB"/>
    <w:rsid w:val="00550B04"/>
    <w:rsid w:val="00550BBD"/>
    <w:rsid w:val="00550E24"/>
    <w:rsid w:val="005515AC"/>
    <w:rsid w:val="0055236C"/>
    <w:rsid w:val="005527A2"/>
    <w:rsid w:val="005529F4"/>
    <w:rsid w:val="00552A43"/>
    <w:rsid w:val="00553994"/>
    <w:rsid w:val="00553AA7"/>
    <w:rsid w:val="00554817"/>
    <w:rsid w:val="00554C5A"/>
    <w:rsid w:val="00554E16"/>
    <w:rsid w:val="0055523D"/>
    <w:rsid w:val="00556B62"/>
    <w:rsid w:val="0055725F"/>
    <w:rsid w:val="005602DA"/>
    <w:rsid w:val="00560AB5"/>
    <w:rsid w:val="0056182A"/>
    <w:rsid w:val="00561960"/>
    <w:rsid w:val="005623D2"/>
    <w:rsid w:val="00562CFB"/>
    <w:rsid w:val="005638AF"/>
    <w:rsid w:val="00564538"/>
    <w:rsid w:val="005645A5"/>
    <w:rsid w:val="005649A6"/>
    <w:rsid w:val="0056540F"/>
    <w:rsid w:val="005655C5"/>
    <w:rsid w:val="00565CB2"/>
    <w:rsid w:val="00565F4A"/>
    <w:rsid w:val="00566208"/>
    <w:rsid w:val="00566DA6"/>
    <w:rsid w:val="005677DE"/>
    <w:rsid w:val="005704A7"/>
    <w:rsid w:val="00570B8A"/>
    <w:rsid w:val="00571037"/>
    <w:rsid w:val="00571049"/>
    <w:rsid w:val="0057151D"/>
    <w:rsid w:val="00571AE5"/>
    <w:rsid w:val="0057269A"/>
    <w:rsid w:val="00572717"/>
    <w:rsid w:val="00572C92"/>
    <w:rsid w:val="005747F0"/>
    <w:rsid w:val="00574C1C"/>
    <w:rsid w:val="005752FB"/>
    <w:rsid w:val="00575A64"/>
    <w:rsid w:val="005768AE"/>
    <w:rsid w:val="00576EDD"/>
    <w:rsid w:val="00577B29"/>
    <w:rsid w:val="00577D4B"/>
    <w:rsid w:val="00580207"/>
    <w:rsid w:val="00580966"/>
    <w:rsid w:val="00581534"/>
    <w:rsid w:val="00581AD8"/>
    <w:rsid w:val="00581E43"/>
    <w:rsid w:val="00582BE8"/>
    <w:rsid w:val="00582F68"/>
    <w:rsid w:val="00583759"/>
    <w:rsid w:val="0058381A"/>
    <w:rsid w:val="00583B87"/>
    <w:rsid w:val="00583CB3"/>
    <w:rsid w:val="005850A9"/>
    <w:rsid w:val="00585498"/>
    <w:rsid w:val="005857BB"/>
    <w:rsid w:val="00585CFE"/>
    <w:rsid w:val="005867CA"/>
    <w:rsid w:val="005867E8"/>
    <w:rsid w:val="005871C0"/>
    <w:rsid w:val="0059020A"/>
    <w:rsid w:val="00590729"/>
    <w:rsid w:val="005913DE"/>
    <w:rsid w:val="005922F6"/>
    <w:rsid w:val="005937C8"/>
    <w:rsid w:val="00593F19"/>
    <w:rsid w:val="005941BC"/>
    <w:rsid w:val="005946BF"/>
    <w:rsid w:val="005949CE"/>
    <w:rsid w:val="00595FCC"/>
    <w:rsid w:val="0059664F"/>
    <w:rsid w:val="00596669"/>
    <w:rsid w:val="00596720"/>
    <w:rsid w:val="00596ED0"/>
    <w:rsid w:val="00597092"/>
    <w:rsid w:val="00597CFF"/>
    <w:rsid w:val="005A00E4"/>
    <w:rsid w:val="005A0F28"/>
    <w:rsid w:val="005A128C"/>
    <w:rsid w:val="005A13CB"/>
    <w:rsid w:val="005A13CE"/>
    <w:rsid w:val="005A1609"/>
    <w:rsid w:val="005A1A60"/>
    <w:rsid w:val="005A1B70"/>
    <w:rsid w:val="005A1FB4"/>
    <w:rsid w:val="005A2C6D"/>
    <w:rsid w:val="005A3C3A"/>
    <w:rsid w:val="005A440C"/>
    <w:rsid w:val="005A4482"/>
    <w:rsid w:val="005A4B18"/>
    <w:rsid w:val="005A4FBF"/>
    <w:rsid w:val="005A5430"/>
    <w:rsid w:val="005A57F8"/>
    <w:rsid w:val="005A5DFA"/>
    <w:rsid w:val="005A6D31"/>
    <w:rsid w:val="005A736A"/>
    <w:rsid w:val="005A7794"/>
    <w:rsid w:val="005A7B02"/>
    <w:rsid w:val="005A7B77"/>
    <w:rsid w:val="005A7CC0"/>
    <w:rsid w:val="005B050B"/>
    <w:rsid w:val="005B10B9"/>
    <w:rsid w:val="005B44F5"/>
    <w:rsid w:val="005B5A08"/>
    <w:rsid w:val="005B76FA"/>
    <w:rsid w:val="005C012F"/>
    <w:rsid w:val="005C02E3"/>
    <w:rsid w:val="005C04E9"/>
    <w:rsid w:val="005C05A3"/>
    <w:rsid w:val="005C0C74"/>
    <w:rsid w:val="005C1033"/>
    <w:rsid w:val="005C1E77"/>
    <w:rsid w:val="005C1EE6"/>
    <w:rsid w:val="005C1F1F"/>
    <w:rsid w:val="005C346E"/>
    <w:rsid w:val="005C38C5"/>
    <w:rsid w:val="005C3BB6"/>
    <w:rsid w:val="005C4CD7"/>
    <w:rsid w:val="005C53BA"/>
    <w:rsid w:val="005C59E5"/>
    <w:rsid w:val="005C6254"/>
    <w:rsid w:val="005C6401"/>
    <w:rsid w:val="005C6811"/>
    <w:rsid w:val="005C6984"/>
    <w:rsid w:val="005C7865"/>
    <w:rsid w:val="005D084B"/>
    <w:rsid w:val="005D128F"/>
    <w:rsid w:val="005D1D2F"/>
    <w:rsid w:val="005D44B5"/>
    <w:rsid w:val="005D589B"/>
    <w:rsid w:val="005D6494"/>
    <w:rsid w:val="005D6EDE"/>
    <w:rsid w:val="005D726E"/>
    <w:rsid w:val="005D72B1"/>
    <w:rsid w:val="005D7406"/>
    <w:rsid w:val="005D7935"/>
    <w:rsid w:val="005E0C08"/>
    <w:rsid w:val="005E14A4"/>
    <w:rsid w:val="005E1D43"/>
    <w:rsid w:val="005E28C9"/>
    <w:rsid w:val="005E3D60"/>
    <w:rsid w:val="005E4A94"/>
    <w:rsid w:val="005E4B58"/>
    <w:rsid w:val="005E4E70"/>
    <w:rsid w:val="005E55F2"/>
    <w:rsid w:val="005E5AAF"/>
    <w:rsid w:val="005E5FF8"/>
    <w:rsid w:val="005E6993"/>
    <w:rsid w:val="005E71D8"/>
    <w:rsid w:val="005E7D96"/>
    <w:rsid w:val="005F0760"/>
    <w:rsid w:val="005F0907"/>
    <w:rsid w:val="005F0AE8"/>
    <w:rsid w:val="005F0FB5"/>
    <w:rsid w:val="005F17B1"/>
    <w:rsid w:val="005F285C"/>
    <w:rsid w:val="005F28EE"/>
    <w:rsid w:val="005F2950"/>
    <w:rsid w:val="005F3939"/>
    <w:rsid w:val="005F43A6"/>
    <w:rsid w:val="005F4570"/>
    <w:rsid w:val="005F4650"/>
    <w:rsid w:val="005F504E"/>
    <w:rsid w:val="005F5707"/>
    <w:rsid w:val="005F58C5"/>
    <w:rsid w:val="005F5995"/>
    <w:rsid w:val="005F5DDD"/>
    <w:rsid w:val="005F6122"/>
    <w:rsid w:val="005F6351"/>
    <w:rsid w:val="005F648F"/>
    <w:rsid w:val="005F68D7"/>
    <w:rsid w:val="005F7145"/>
    <w:rsid w:val="005F7879"/>
    <w:rsid w:val="005F7A19"/>
    <w:rsid w:val="0060044E"/>
    <w:rsid w:val="00601483"/>
    <w:rsid w:val="00601678"/>
    <w:rsid w:val="00601E58"/>
    <w:rsid w:val="00605FFC"/>
    <w:rsid w:val="006064E3"/>
    <w:rsid w:val="0060663A"/>
    <w:rsid w:val="00606906"/>
    <w:rsid w:val="006074B6"/>
    <w:rsid w:val="006075D1"/>
    <w:rsid w:val="00607A36"/>
    <w:rsid w:val="00607F79"/>
    <w:rsid w:val="00610505"/>
    <w:rsid w:val="00610560"/>
    <w:rsid w:val="006118C5"/>
    <w:rsid w:val="00612590"/>
    <w:rsid w:val="006128FF"/>
    <w:rsid w:val="00612C33"/>
    <w:rsid w:val="00612D27"/>
    <w:rsid w:val="00613029"/>
    <w:rsid w:val="00613CC6"/>
    <w:rsid w:val="00614C0E"/>
    <w:rsid w:val="00614D0A"/>
    <w:rsid w:val="00615068"/>
    <w:rsid w:val="006150DE"/>
    <w:rsid w:val="00616636"/>
    <w:rsid w:val="006174E3"/>
    <w:rsid w:val="00617669"/>
    <w:rsid w:val="00617F9D"/>
    <w:rsid w:val="00620155"/>
    <w:rsid w:val="00621B12"/>
    <w:rsid w:val="00621B63"/>
    <w:rsid w:val="006221D0"/>
    <w:rsid w:val="00622EA4"/>
    <w:rsid w:val="00623014"/>
    <w:rsid w:val="00623AD8"/>
    <w:rsid w:val="00624119"/>
    <w:rsid w:val="00624558"/>
    <w:rsid w:val="00625199"/>
    <w:rsid w:val="0062568D"/>
    <w:rsid w:val="00625763"/>
    <w:rsid w:val="00625BF2"/>
    <w:rsid w:val="00625C16"/>
    <w:rsid w:val="00625C22"/>
    <w:rsid w:val="006266E6"/>
    <w:rsid w:val="006274A7"/>
    <w:rsid w:val="006277F8"/>
    <w:rsid w:val="00627F15"/>
    <w:rsid w:val="00630F3D"/>
    <w:rsid w:val="00632672"/>
    <w:rsid w:val="0063336D"/>
    <w:rsid w:val="006335A9"/>
    <w:rsid w:val="006337F7"/>
    <w:rsid w:val="00633987"/>
    <w:rsid w:val="0063412A"/>
    <w:rsid w:val="006342D2"/>
    <w:rsid w:val="00634690"/>
    <w:rsid w:val="00634D2A"/>
    <w:rsid w:val="00635928"/>
    <w:rsid w:val="00635A66"/>
    <w:rsid w:val="006370D0"/>
    <w:rsid w:val="006375AE"/>
    <w:rsid w:val="00640081"/>
    <w:rsid w:val="006400DE"/>
    <w:rsid w:val="00640195"/>
    <w:rsid w:val="00640F22"/>
    <w:rsid w:val="006410A2"/>
    <w:rsid w:val="0064140B"/>
    <w:rsid w:val="00641A7D"/>
    <w:rsid w:val="00642EFF"/>
    <w:rsid w:val="00643D8A"/>
    <w:rsid w:val="00644328"/>
    <w:rsid w:val="0064480A"/>
    <w:rsid w:val="00644BA9"/>
    <w:rsid w:val="00644D6A"/>
    <w:rsid w:val="00645781"/>
    <w:rsid w:val="00645C1C"/>
    <w:rsid w:val="00645F18"/>
    <w:rsid w:val="00646213"/>
    <w:rsid w:val="00646A7A"/>
    <w:rsid w:val="00646E4F"/>
    <w:rsid w:val="00647317"/>
    <w:rsid w:val="00647F31"/>
    <w:rsid w:val="00647F54"/>
    <w:rsid w:val="00650F18"/>
    <w:rsid w:val="00651220"/>
    <w:rsid w:val="00651375"/>
    <w:rsid w:val="00651F95"/>
    <w:rsid w:val="00652097"/>
    <w:rsid w:val="0065256D"/>
    <w:rsid w:val="006529F4"/>
    <w:rsid w:val="00652DAB"/>
    <w:rsid w:val="00653064"/>
    <w:rsid w:val="00653F4C"/>
    <w:rsid w:val="00653F63"/>
    <w:rsid w:val="0065446C"/>
    <w:rsid w:val="00654F0C"/>
    <w:rsid w:val="00655034"/>
    <w:rsid w:val="00655538"/>
    <w:rsid w:val="006555B3"/>
    <w:rsid w:val="00655685"/>
    <w:rsid w:val="00655F83"/>
    <w:rsid w:val="006564CF"/>
    <w:rsid w:val="00656E14"/>
    <w:rsid w:val="00656F2E"/>
    <w:rsid w:val="00657938"/>
    <w:rsid w:val="00657DE3"/>
    <w:rsid w:val="00660591"/>
    <w:rsid w:val="00661340"/>
    <w:rsid w:val="00662787"/>
    <w:rsid w:val="00662CB1"/>
    <w:rsid w:val="00663532"/>
    <w:rsid w:val="006639B2"/>
    <w:rsid w:val="00663F4B"/>
    <w:rsid w:val="00663FC4"/>
    <w:rsid w:val="00664A7F"/>
    <w:rsid w:val="00664DB5"/>
    <w:rsid w:val="00664FEA"/>
    <w:rsid w:val="00665491"/>
    <w:rsid w:val="00665573"/>
    <w:rsid w:val="0066727E"/>
    <w:rsid w:val="00667295"/>
    <w:rsid w:val="00667EBD"/>
    <w:rsid w:val="00667F51"/>
    <w:rsid w:val="00670A13"/>
    <w:rsid w:val="00670EC3"/>
    <w:rsid w:val="006710C7"/>
    <w:rsid w:val="00672133"/>
    <w:rsid w:val="00672B02"/>
    <w:rsid w:val="00673769"/>
    <w:rsid w:val="00673929"/>
    <w:rsid w:val="00673DB7"/>
    <w:rsid w:val="00673F7C"/>
    <w:rsid w:val="006740C4"/>
    <w:rsid w:val="0067440F"/>
    <w:rsid w:val="006747F3"/>
    <w:rsid w:val="00675C1F"/>
    <w:rsid w:val="00676260"/>
    <w:rsid w:val="00677075"/>
    <w:rsid w:val="00677332"/>
    <w:rsid w:val="0067751F"/>
    <w:rsid w:val="006801B0"/>
    <w:rsid w:val="00680487"/>
    <w:rsid w:val="006811E3"/>
    <w:rsid w:val="00681814"/>
    <w:rsid w:val="00681B8A"/>
    <w:rsid w:val="006829DE"/>
    <w:rsid w:val="00682F0E"/>
    <w:rsid w:val="00683217"/>
    <w:rsid w:val="00683335"/>
    <w:rsid w:val="00683D3F"/>
    <w:rsid w:val="006841A6"/>
    <w:rsid w:val="00684444"/>
    <w:rsid w:val="00684B99"/>
    <w:rsid w:val="00685129"/>
    <w:rsid w:val="00686D37"/>
    <w:rsid w:val="00686D77"/>
    <w:rsid w:val="00686E2F"/>
    <w:rsid w:val="0068788C"/>
    <w:rsid w:val="0069034A"/>
    <w:rsid w:val="00690382"/>
    <w:rsid w:val="00691EB1"/>
    <w:rsid w:val="006925AA"/>
    <w:rsid w:val="00692EC8"/>
    <w:rsid w:val="00692FD5"/>
    <w:rsid w:val="00692FDC"/>
    <w:rsid w:val="006935D8"/>
    <w:rsid w:val="006942D3"/>
    <w:rsid w:val="006942F6"/>
    <w:rsid w:val="00694A4B"/>
    <w:rsid w:val="006957E6"/>
    <w:rsid w:val="006962B8"/>
    <w:rsid w:val="006964CF"/>
    <w:rsid w:val="006966C5"/>
    <w:rsid w:val="00696936"/>
    <w:rsid w:val="00696D83"/>
    <w:rsid w:val="00696F72"/>
    <w:rsid w:val="006970AD"/>
    <w:rsid w:val="006971E8"/>
    <w:rsid w:val="00697230"/>
    <w:rsid w:val="00697589"/>
    <w:rsid w:val="00697E38"/>
    <w:rsid w:val="006A0DA0"/>
    <w:rsid w:val="006A1212"/>
    <w:rsid w:val="006A1E1D"/>
    <w:rsid w:val="006A243E"/>
    <w:rsid w:val="006A2AA4"/>
    <w:rsid w:val="006A2D88"/>
    <w:rsid w:val="006A2EDB"/>
    <w:rsid w:val="006A3485"/>
    <w:rsid w:val="006A3980"/>
    <w:rsid w:val="006A39C3"/>
    <w:rsid w:val="006A3AD6"/>
    <w:rsid w:val="006A4844"/>
    <w:rsid w:val="006A506C"/>
    <w:rsid w:val="006A5DA0"/>
    <w:rsid w:val="006A5E3B"/>
    <w:rsid w:val="006A5E52"/>
    <w:rsid w:val="006A60DD"/>
    <w:rsid w:val="006A6E45"/>
    <w:rsid w:val="006A7121"/>
    <w:rsid w:val="006B0680"/>
    <w:rsid w:val="006B1204"/>
    <w:rsid w:val="006B134A"/>
    <w:rsid w:val="006B15D3"/>
    <w:rsid w:val="006B160E"/>
    <w:rsid w:val="006B25EC"/>
    <w:rsid w:val="006B3138"/>
    <w:rsid w:val="006B5759"/>
    <w:rsid w:val="006B57A5"/>
    <w:rsid w:val="006B5E3F"/>
    <w:rsid w:val="006B5F72"/>
    <w:rsid w:val="006B64F7"/>
    <w:rsid w:val="006C0013"/>
    <w:rsid w:val="006C0925"/>
    <w:rsid w:val="006C0E8D"/>
    <w:rsid w:val="006C1DF6"/>
    <w:rsid w:val="006C262B"/>
    <w:rsid w:val="006C2881"/>
    <w:rsid w:val="006C2B95"/>
    <w:rsid w:val="006C2FCA"/>
    <w:rsid w:val="006C354E"/>
    <w:rsid w:val="006C3B02"/>
    <w:rsid w:val="006C3F89"/>
    <w:rsid w:val="006C4750"/>
    <w:rsid w:val="006C58C6"/>
    <w:rsid w:val="006C5AB1"/>
    <w:rsid w:val="006C5FAF"/>
    <w:rsid w:val="006C63B2"/>
    <w:rsid w:val="006C6A04"/>
    <w:rsid w:val="006C7579"/>
    <w:rsid w:val="006C7E3B"/>
    <w:rsid w:val="006D0C97"/>
    <w:rsid w:val="006D19F7"/>
    <w:rsid w:val="006D1A37"/>
    <w:rsid w:val="006D2BD2"/>
    <w:rsid w:val="006D46A1"/>
    <w:rsid w:val="006D5471"/>
    <w:rsid w:val="006D5506"/>
    <w:rsid w:val="006D63BE"/>
    <w:rsid w:val="006D6EA8"/>
    <w:rsid w:val="006D7141"/>
    <w:rsid w:val="006D7C5A"/>
    <w:rsid w:val="006E0AA9"/>
    <w:rsid w:val="006E0F21"/>
    <w:rsid w:val="006E1015"/>
    <w:rsid w:val="006E1ED4"/>
    <w:rsid w:val="006E36BA"/>
    <w:rsid w:val="006E393E"/>
    <w:rsid w:val="006E3F8E"/>
    <w:rsid w:val="006E4938"/>
    <w:rsid w:val="006E4A66"/>
    <w:rsid w:val="006E5878"/>
    <w:rsid w:val="006E5930"/>
    <w:rsid w:val="006E59AF"/>
    <w:rsid w:val="006E5C48"/>
    <w:rsid w:val="006E634A"/>
    <w:rsid w:val="006E637E"/>
    <w:rsid w:val="006E7C33"/>
    <w:rsid w:val="006F0BC3"/>
    <w:rsid w:val="006F0E9D"/>
    <w:rsid w:val="006F1121"/>
    <w:rsid w:val="006F150D"/>
    <w:rsid w:val="006F19E5"/>
    <w:rsid w:val="006F1CAB"/>
    <w:rsid w:val="006F29D9"/>
    <w:rsid w:val="006F2C12"/>
    <w:rsid w:val="006F31C0"/>
    <w:rsid w:val="006F33BB"/>
    <w:rsid w:val="006F3E7B"/>
    <w:rsid w:val="006F4038"/>
    <w:rsid w:val="006F4A93"/>
    <w:rsid w:val="006F657E"/>
    <w:rsid w:val="006F705D"/>
    <w:rsid w:val="006F7230"/>
    <w:rsid w:val="006F7929"/>
    <w:rsid w:val="006F7D31"/>
    <w:rsid w:val="007005BD"/>
    <w:rsid w:val="00700C5C"/>
    <w:rsid w:val="00702968"/>
    <w:rsid w:val="007034D8"/>
    <w:rsid w:val="0070364D"/>
    <w:rsid w:val="00703DA4"/>
    <w:rsid w:val="007042DB"/>
    <w:rsid w:val="007045BF"/>
    <w:rsid w:val="00704629"/>
    <w:rsid w:val="007049F1"/>
    <w:rsid w:val="00704A03"/>
    <w:rsid w:val="0070737E"/>
    <w:rsid w:val="00707621"/>
    <w:rsid w:val="00707F87"/>
    <w:rsid w:val="007100C4"/>
    <w:rsid w:val="00710334"/>
    <w:rsid w:val="00710CD6"/>
    <w:rsid w:val="007114AC"/>
    <w:rsid w:val="007118BC"/>
    <w:rsid w:val="00711F30"/>
    <w:rsid w:val="0071223F"/>
    <w:rsid w:val="00712BF4"/>
    <w:rsid w:val="00712EAC"/>
    <w:rsid w:val="0071309A"/>
    <w:rsid w:val="0071536F"/>
    <w:rsid w:val="00715473"/>
    <w:rsid w:val="00715740"/>
    <w:rsid w:val="007171F1"/>
    <w:rsid w:val="0072007B"/>
    <w:rsid w:val="0072049F"/>
    <w:rsid w:val="007208E4"/>
    <w:rsid w:val="007219F9"/>
    <w:rsid w:val="00721C2D"/>
    <w:rsid w:val="00721EBB"/>
    <w:rsid w:val="00722363"/>
    <w:rsid w:val="00722391"/>
    <w:rsid w:val="007224E8"/>
    <w:rsid w:val="007236BD"/>
    <w:rsid w:val="00723A98"/>
    <w:rsid w:val="00723D3A"/>
    <w:rsid w:val="00723F74"/>
    <w:rsid w:val="007243D7"/>
    <w:rsid w:val="007246C1"/>
    <w:rsid w:val="00724F4E"/>
    <w:rsid w:val="007251E9"/>
    <w:rsid w:val="00725C00"/>
    <w:rsid w:val="007261A5"/>
    <w:rsid w:val="00726375"/>
    <w:rsid w:val="00726A37"/>
    <w:rsid w:val="007270D9"/>
    <w:rsid w:val="007271FA"/>
    <w:rsid w:val="0072774C"/>
    <w:rsid w:val="00727DBA"/>
    <w:rsid w:val="00730618"/>
    <w:rsid w:val="0073113C"/>
    <w:rsid w:val="00731610"/>
    <w:rsid w:val="00732610"/>
    <w:rsid w:val="00732AEE"/>
    <w:rsid w:val="00732C36"/>
    <w:rsid w:val="00732F94"/>
    <w:rsid w:val="007333AF"/>
    <w:rsid w:val="0073445E"/>
    <w:rsid w:val="0073491B"/>
    <w:rsid w:val="00734E78"/>
    <w:rsid w:val="007357BA"/>
    <w:rsid w:val="00735A1D"/>
    <w:rsid w:val="00736263"/>
    <w:rsid w:val="0073685D"/>
    <w:rsid w:val="00736A5D"/>
    <w:rsid w:val="00737C15"/>
    <w:rsid w:val="00737C8D"/>
    <w:rsid w:val="00737DD7"/>
    <w:rsid w:val="00740599"/>
    <w:rsid w:val="00740855"/>
    <w:rsid w:val="00740A96"/>
    <w:rsid w:val="00740EBF"/>
    <w:rsid w:val="007413FA"/>
    <w:rsid w:val="007419F8"/>
    <w:rsid w:val="00741A1C"/>
    <w:rsid w:val="00742F89"/>
    <w:rsid w:val="00743341"/>
    <w:rsid w:val="0074368B"/>
    <w:rsid w:val="00743E79"/>
    <w:rsid w:val="0074412B"/>
    <w:rsid w:val="00744296"/>
    <w:rsid w:val="0074440F"/>
    <w:rsid w:val="00744455"/>
    <w:rsid w:val="0074480E"/>
    <w:rsid w:val="0074556F"/>
    <w:rsid w:val="00745C91"/>
    <w:rsid w:val="007469FB"/>
    <w:rsid w:val="00746A08"/>
    <w:rsid w:val="00747F69"/>
    <w:rsid w:val="0075093E"/>
    <w:rsid w:val="007514CF"/>
    <w:rsid w:val="00751A31"/>
    <w:rsid w:val="00751CEF"/>
    <w:rsid w:val="00751EEE"/>
    <w:rsid w:val="00752407"/>
    <w:rsid w:val="00752557"/>
    <w:rsid w:val="00753527"/>
    <w:rsid w:val="0075465B"/>
    <w:rsid w:val="00754C2C"/>
    <w:rsid w:val="0075554A"/>
    <w:rsid w:val="00755F24"/>
    <w:rsid w:val="00756168"/>
    <w:rsid w:val="00756B68"/>
    <w:rsid w:val="00757467"/>
    <w:rsid w:val="0076010D"/>
    <w:rsid w:val="00760466"/>
    <w:rsid w:val="00760C8E"/>
    <w:rsid w:val="00762836"/>
    <w:rsid w:val="00762ACD"/>
    <w:rsid w:val="007630CF"/>
    <w:rsid w:val="00763456"/>
    <w:rsid w:val="00763BD7"/>
    <w:rsid w:val="00763D19"/>
    <w:rsid w:val="0076535A"/>
    <w:rsid w:val="007656CE"/>
    <w:rsid w:val="00765A7B"/>
    <w:rsid w:val="00765B12"/>
    <w:rsid w:val="00766F97"/>
    <w:rsid w:val="00767264"/>
    <w:rsid w:val="007672F7"/>
    <w:rsid w:val="00767933"/>
    <w:rsid w:val="00767ABD"/>
    <w:rsid w:val="00771460"/>
    <w:rsid w:val="00771826"/>
    <w:rsid w:val="007723BB"/>
    <w:rsid w:val="007724E5"/>
    <w:rsid w:val="00772ED7"/>
    <w:rsid w:val="007734E7"/>
    <w:rsid w:val="007737F1"/>
    <w:rsid w:val="0077401A"/>
    <w:rsid w:val="0077442F"/>
    <w:rsid w:val="00774497"/>
    <w:rsid w:val="00775057"/>
    <w:rsid w:val="007750DD"/>
    <w:rsid w:val="00775935"/>
    <w:rsid w:val="00775C4A"/>
    <w:rsid w:val="007765CC"/>
    <w:rsid w:val="00777420"/>
    <w:rsid w:val="00777C72"/>
    <w:rsid w:val="00777E5A"/>
    <w:rsid w:val="007813E9"/>
    <w:rsid w:val="0078183E"/>
    <w:rsid w:val="00781B6B"/>
    <w:rsid w:val="00781CED"/>
    <w:rsid w:val="00781E9E"/>
    <w:rsid w:val="00782325"/>
    <w:rsid w:val="007831F4"/>
    <w:rsid w:val="00783AAB"/>
    <w:rsid w:val="0078438A"/>
    <w:rsid w:val="007847F2"/>
    <w:rsid w:val="007848EC"/>
    <w:rsid w:val="00784F20"/>
    <w:rsid w:val="00785FBF"/>
    <w:rsid w:val="007868A0"/>
    <w:rsid w:val="007876E6"/>
    <w:rsid w:val="00787EEA"/>
    <w:rsid w:val="00790297"/>
    <w:rsid w:val="00790433"/>
    <w:rsid w:val="00790F2F"/>
    <w:rsid w:val="00791348"/>
    <w:rsid w:val="00791E60"/>
    <w:rsid w:val="00791FD2"/>
    <w:rsid w:val="00792649"/>
    <w:rsid w:val="00793BE7"/>
    <w:rsid w:val="00793BF0"/>
    <w:rsid w:val="00793D5B"/>
    <w:rsid w:val="00794607"/>
    <w:rsid w:val="00794662"/>
    <w:rsid w:val="00794893"/>
    <w:rsid w:val="007949F4"/>
    <w:rsid w:val="00796CD2"/>
    <w:rsid w:val="00797C56"/>
    <w:rsid w:val="007A01B1"/>
    <w:rsid w:val="007A02C9"/>
    <w:rsid w:val="007A06E8"/>
    <w:rsid w:val="007A0795"/>
    <w:rsid w:val="007A1105"/>
    <w:rsid w:val="007A1435"/>
    <w:rsid w:val="007A18BF"/>
    <w:rsid w:val="007A191D"/>
    <w:rsid w:val="007A266F"/>
    <w:rsid w:val="007A3158"/>
    <w:rsid w:val="007A3A9B"/>
    <w:rsid w:val="007A3AC7"/>
    <w:rsid w:val="007A3E71"/>
    <w:rsid w:val="007A408B"/>
    <w:rsid w:val="007A418F"/>
    <w:rsid w:val="007A456F"/>
    <w:rsid w:val="007A4796"/>
    <w:rsid w:val="007A51C3"/>
    <w:rsid w:val="007A5BF4"/>
    <w:rsid w:val="007A6280"/>
    <w:rsid w:val="007A62E7"/>
    <w:rsid w:val="007A640B"/>
    <w:rsid w:val="007A6FCC"/>
    <w:rsid w:val="007A700C"/>
    <w:rsid w:val="007B05AF"/>
    <w:rsid w:val="007B06F4"/>
    <w:rsid w:val="007B0BAA"/>
    <w:rsid w:val="007B1527"/>
    <w:rsid w:val="007B1807"/>
    <w:rsid w:val="007B1873"/>
    <w:rsid w:val="007B2047"/>
    <w:rsid w:val="007B2ED8"/>
    <w:rsid w:val="007B2EF7"/>
    <w:rsid w:val="007B3695"/>
    <w:rsid w:val="007B39B0"/>
    <w:rsid w:val="007B3D30"/>
    <w:rsid w:val="007B4225"/>
    <w:rsid w:val="007B5815"/>
    <w:rsid w:val="007B62C8"/>
    <w:rsid w:val="007B6548"/>
    <w:rsid w:val="007B6655"/>
    <w:rsid w:val="007B6CEA"/>
    <w:rsid w:val="007B766E"/>
    <w:rsid w:val="007B7A0C"/>
    <w:rsid w:val="007C0610"/>
    <w:rsid w:val="007C0876"/>
    <w:rsid w:val="007C08EB"/>
    <w:rsid w:val="007C1B9B"/>
    <w:rsid w:val="007C332F"/>
    <w:rsid w:val="007C356D"/>
    <w:rsid w:val="007C373D"/>
    <w:rsid w:val="007C3AE5"/>
    <w:rsid w:val="007C4939"/>
    <w:rsid w:val="007C5141"/>
    <w:rsid w:val="007C58D3"/>
    <w:rsid w:val="007C6CA0"/>
    <w:rsid w:val="007C6E7B"/>
    <w:rsid w:val="007C71CF"/>
    <w:rsid w:val="007C76F5"/>
    <w:rsid w:val="007C7D39"/>
    <w:rsid w:val="007D013E"/>
    <w:rsid w:val="007D0665"/>
    <w:rsid w:val="007D0698"/>
    <w:rsid w:val="007D0C52"/>
    <w:rsid w:val="007D1689"/>
    <w:rsid w:val="007D199C"/>
    <w:rsid w:val="007D20D2"/>
    <w:rsid w:val="007D2ADE"/>
    <w:rsid w:val="007D2B36"/>
    <w:rsid w:val="007D30DB"/>
    <w:rsid w:val="007D3667"/>
    <w:rsid w:val="007D3DE9"/>
    <w:rsid w:val="007D517A"/>
    <w:rsid w:val="007D5D4E"/>
    <w:rsid w:val="007D5E0D"/>
    <w:rsid w:val="007D6223"/>
    <w:rsid w:val="007D6CDD"/>
    <w:rsid w:val="007D6E7F"/>
    <w:rsid w:val="007D7871"/>
    <w:rsid w:val="007D7BA2"/>
    <w:rsid w:val="007D7E9F"/>
    <w:rsid w:val="007E0366"/>
    <w:rsid w:val="007E0B07"/>
    <w:rsid w:val="007E0DC6"/>
    <w:rsid w:val="007E16CA"/>
    <w:rsid w:val="007E1822"/>
    <w:rsid w:val="007E1954"/>
    <w:rsid w:val="007E1A17"/>
    <w:rsid w:val="007E2257"/>
    <w:rsid w:val="007E3494"/>
    <w:rsid w:val="007E34A2"/>
    <w:rsid w:val="007E3A54"/>
    <w:rsid w:val="007E3D85"/>
    <w:rsid w:val="007E3DC5"/>
    <w:rsid w:val="007E3F3E"/>
    <w:rsid w:val="007E4223"/>
    <w:rsid w:val="007E4261"/>
    <w:rsid w:val="007E48EC"/>
    <w:rsid w:val="007E5070"/>
    <w:rsid w:val="007E5EEA"/>
    <w:rsid w:val="007E6538"/>
    <w:rsid w:val="007E7548"/>
    <w:rsid w:val="007E7584"/>
    <w:rsid w:val="007F037A"/>
    <w:rsid w:val="007F0E5A"/>
    <w:rsid w:val="007F11B5"/>
    <w:rsid w:val="007F1F4B"/>
    <w:rsid w:val="007F234C"/>
    <w:rsid w:val="007F3682"/>
    <w:rsid w:val="007F3AA4"/>
    <w:rsid w:val="007F41C2"/>
    <w:rsid w:val="007F4368"/>
    <w:rsid w:val="007F4695"/>
    <w:rsid w:val="007F4DFC"/>
    <w:rsid w:val="007F5029"/>
    <w:rsid w:val="007F514F"/>
    <w:rsid w:val="007F526E"/>
    <w:rsid w:val="007F571D"/>
    <w:rsid w:val="007F5DC3"/>
    <w:rsid w:val="007F626B"/>
    <w:rsid w:val="007F6B05"/>
    <w:rsid w:val="007F6DF5"/>
    <w:rsid w:val="007F7316"/>
    <w:rsid w:val="007F7ABC"/>
    <w:rsid w:val="007F7E6E"/>
    <w:rsid w:val="008011EA"/>
    <w:rsid w:val="00801387"/>
    <w:rsid w:val="00801976"/>
    <w:rsid w:val="008023C0"/>
    <w:rsid w:val="0080294A"/>
    <w:rsid w:val="00803328"/>
    <w:rsid w:val="00803984"/>
    <w:rsid w:val="00803D86"/>
    <w:rsid w:val="00804AFA"/>
    <w:rsid w:val="00810AB7"/>
    <w:rsid w:val="00811173"/>
    <w:rsid w:val="00811C20"/>
    <w:rsid w:val="008123BE"/>
    <w:rsid w:val="008129D8"/>
    <w:rsid w:val="008131A1"/>
    <w:rsid w:val="00813E6F"/>
    <w:rsid w:val="00814817"/>
    <w:rsid w:val="00814B76"/>
    <w:rsid w:val="00814F98"/>
    <w:rsid w:val="0081524F"/>
    <w:rsid w:val="00815BDC"/>
    <w:rsid w:val="00815DDC"/>
    <w:rsid w:val="008161E9"/>
    <w:rsid w:val="00816E3C"/>
    <w:rsid w:val="00817C83"/>
    <w:rsid w:val="0082031A"/>
    <w:rsid w:val="008204B2"/>
    <w:rsid w:val="008206D0"/>
    <w:rsid w:val="008207EF"/>
    <w:rsid w:val="0082186D"/>
    <w:rsid w:val="008225ED"/>
    <w:rsid w:val="008236BC"/>
    <w:rsid w:val="00823873"/>
    <w:rsid w:val="00824491"/>
    <w:rsid w:val="00824508"/>
    <w:rsid w:val="008245ED"/>
    <w:rsid w:val="00825469"/>
    <w:rsid w:val="00826862"/>
    <w:rsid w:val="008277D0"/>
    <w:rsid w:val="00827E47"/>
    <w:rsid w:val="00827F66"/>
    <w:rsid w:val="008301C4"/>
    <w:rsid w:val="00830621"/>
    <w:rsid w:val="0083071F"/>
    <w:rsid w:val="00830E02"/>
    <w:rsid w:val="0083153E"/>
    <w:rsid w:val="00831A4C"/>
    <w:rsid w:val="00832450"/>
    <w:rsid w:val="0083275F"/>
    <w:rsid w:val="008328D4"/>
    <w:rsid w:val="0083291E"/>
    <w:rsid w:val="00832BB0"/>
    <w:rsid w:val="008353C6"/>
    <w:rsid w:val="00835415"/>
    <w:rsid w:val="008358F9"/>
    <w:rsid w:val="008359FB"/>
    <w:rsid w:val="00836443"/>
    <w:rsid w:val="00836875"/>
    <w:rsid w:val="00836F6F"/>
    <w:rsid w:val="0083724B"/>
    <w:rsid w:val="00837A4B"/>
    <w:rsid w:val="00837B3A"/>
    <w:rsid w:val="00837D9C"/>
    <w:rsid w:val="00840B00"/>
    <w:rsid w:val="00841231"/>
    <w:rsid w:val="00841511"/>
    <w:rsid w:val="00841AA6"/>
    <w:rsid w:val="00842253"/>
    <w:rsid w:val="0084251F"/>
    <w:rsid w:val="00842531"/>
    <w:rsid w:val="00842699"/>
    <w:rsid w:val="0084380A"/>
    <w:rsid w:val="00843FF1"/>
    <w:rsid w:val="00844590"/>
    <w:rsid w:val="008456CE"/>
    <w:rsid w:val="008459CA"/>
    <w:rsid w:val="008462AD"/>
    <w:rsid w:val="00846945"/>
    <w:rsid w:val="00846C97"/>
    <w:rsid w:val="00847830"/>
    <w:rsid w:val="00847897"/>
    <w:rsid w:val="00847E2D"/>
    <w:rsid w:val="00850299"/>
    <w:rsid w:val="00850C8F"/>
    <w:rsid w:val="00850EBE"/>
    <w:rsid w:val="008513CF"/>
    <w:rsid w:val="0085193D"/>
    <w:rsid w:val="00852197"/>
    <w:rsid w:val="0085260B"/>
    <w:rsid w:val="00853748"/>
    <w:rsid w:val="00853FD6"/>
    <w:rsid w:val="00854579"/>
    <w:rsid w:val="008549B3"/>
    <w:rsid w:val="00854C84"/>
    <w:rsid w:val="008556A8"/>
    <w:rsid w:val="008561DE"/>
    <w:rsid w:val="00856FC2"/>
    <w:rsid w:val="00857792"/>
    <w:rsid w:val="008610D0"/>
    <w:rsid w:val="00861264"/>
    <w:rsid w:val="0086161F"/>
    <w:rsid w:val="00861853"/>
    <w:rsid w:val="0086208E"/>
    <w:rsid w:val="008620B6"/>
    <w:rsid w:val="008638DB"/>
    <w:rsid w:val="00863C76"/>
    <w:rsid w:val="00865D47"/>
    <w:rsid w:val="00866E22"/>
    <w:rsid w:val="00867382"/>
    <w:rsid w:val="00867F77"/>
    <w:rsid w:val="0087116A"/>
    <w:rsid w:val="00872079"/>
    <w:rsid w:val="00872551"/>
    <w:rsid w:val="008727F6"/>
    <w:rsid w:val="0087314D"/>
    <w:rsid w:val="00873400"/>
    <w:rsid w:val="00873406"/>
    <w:rsid w:val="008735F3"/>
    <w:rsid w:val="008743AA"/>
    <w:rsid w:val="008743F9"/>
    <w:rsid w:val="00874817"/>
    <w:rsid w:val="0087485C"/>
    <w:rsid w:val="00874CFF"/>
    <w:rsid w:val="00874D1D"/>
    <w:rsid w:val="00875975"/>
    <w:rsid w:val="00875B2C"/>
    <w:rsid w:val="00875FD4"/>
    <w:rsid w:val="008766C4"/>
    <w:rsid w:val="00876C1F"/>
    <w:rsid w:val="008774AC"/>
    <w:rsid w:val="00880289"/>
    <w:rsid w:val="00880EC5"/>
    <w:rsid w:val="0088135C"/>
    <w:rsid w:val="0088174F"/>
    <w:rsid w:val="008818AA"/>
    <w:rsid w:val="00882120"/>
    <w:rsid w:val="00882650"/>
    <w:rsid w:val="00882CBA"/>
    <w:rsid w:val="00882CCC"/>
    <w:rsid w:val="00882E7A"/>
    <w:rsid w:val="00882F29"/>
    <w:rsid w:val="008831D8"/>
    <w:rsid w:val="008831DF"/>
    <w:rsid w:val="00884742"/>
    <w:rsid w:val="00884FA5"/>
    <w:rsid w:val="008850D5"/>
    <w:rsid w:val="00885D3F"/>
    <w:rsid w:val="00886083"/>
    <w:rsid w:val="0088669C"/>
    <w:rsid w:val="008868A7"/>
    <w:rsid w:val="008869BA"/>
    <w:rsid w:val="00886AC5"/>
    <w:rsid w:val="008878C3"/>
    <w:rsid w:val="00887980"/>
    <w:rsid w:val="00887AB2"/>
    <w:rsid w:val="0089024A"/>
    <w:rsid w:val="00891376"/>
    <w:rsid w:val="0089150C"/>
    <w:rsid w:val="00891558"/>
    <w:rsid w:val="00891C03"/>
    <w:rsid w:val="00892CC7"/>
    <w:rsid w:val="00893853"/>
    <w:rsid w:val="00893BCD"/>
    <w:rsid w:val="0089644B"/>
    <w:rsid w:val="00896978"/>
    <w:rsid w:val="008969DD"/>
    <w:rsid w:val="00896EEB"/>
    <w:rsid w:val="008970F4"/>
    <w:rsid w:val="00897468"/>
    <w:rsid w:val="00897574"/>
    <w:rsid w:val="008A0A4A"/>
    <w:rsid w:val="008A1424"/>
    <w:rsid w:val="008A160E"/>
    <w:rsid w:val="008A1632"/>
    <w:rsid w:val="008A2EC1"/>
    <w:rsid w:val="008A3A28"/>
    <w:rsid w:val="008A3AF0"/>
    <w:rsid w:val="008A4D06"/>
    <w:rsid w:val="008A596D"/>
    <w:rsid w:val="008A59DD"/>
    <w:rsid w:val="008A627B"/>
    <w:rsid w:val="008A646A"/>
    <w:rsid w:val="008A6AFE"/>
    <w:rsid w:val="008A790F"/>
    <w:rsid w:val="008A7932"/>
    <w:rsid w:val="008A7BF5"/>
    <w:rsid w:val="008B1787"/>
    <w:rsid w:val="008B18B3"/>
    <w:rsid w:val="008B2B01"/>
    <w:rsid w:val="008B32CC"/>
    <w:rsid w:val="008B356F"/>
    <w:rsid w:val="008B4019"/>
    <w:rsid w:val="008B430E"/>
    <w:rsid w:val="008B4453"/>
    <w:rsid w:val="008B47F8"/>
    <w:rsid w:val="008B48AF"/>
    <w:rsid w:val="008B4C84"/>
    <w:rsid w:val="008B507F"/>
    <w:rsid w:val="008B57EC"/>
    <w:rsid w:val="008B5DAC"/>
    <w:rsid w:val="008B600E"/>
    <w:rsid w:val="008B6BE3"/>
    <w:rsid w:val="008B7158"/>
    <w:rsid w:val="008B7B55"/>
    <w:rsid w:val="008B7E70"/>
    <w:rsid w:val="008C04CF"/>
    <w:rsid w:val="008C1459"/>
    <w:rsid w:val="008C2802"/>
    <w:rsid w:val="008C408D"/>
    <w:rsid w:val="008C48C4"/>
    <w:rsid w:val="008C4A4B"/>
    <w:rsid w:val="008C5526"/>
    <w:rsid w:val="008C5A44"/>
    <w:rsid w:val="008C64E5"/>
    <w:rsid w:val="008C68C1"/>
    <w:rsid w:val="008C6D23"/>
    <w:rsid w:val="008C6EF7"/>
    <w:rsid w:val="008C71AC"/>
    <w:rsid w:val="008C71C3"/>
    <w:rsid w:val="008D01B3"/>
    <w:rsid w:val="008D0CB9"/>
    <w:rsid w:val="008D0FE3"/>
    <w:rsid w:val="008D157F"/>
    <w:rsid w:val="008D1605"/>
    <w:rsid w:val="008D2F48"/>
    <w:rsid w:val="008D3264"/>
    <w:rsid w:val="008D3650"/>
    <w:rsid w:val="008D4C2C"/>
    <w:rsid w:val="008D4CCC"/>
    <w:rsid w:val="008D4E65"/>
    <w:rsid w:val="008D66AA"/>
    <w:rsid w:val="008D789C"/>
    <w:rsid w:val="008E0891"/>
    <w:rsid w:val="008E1B65"/>
    <w:rsid w:val="008E2502"/>
    <w:rsid w:val="008E311C"/>
    <w:rsid w:val="008E331A"/>
    <w:rsid w:val="008E39AB"/>
    <w:rsid w:val="008E3B38"/>
    <w:rsid w:val="008E412C"/>
    <w:rsid w:val="008E413C"/>
    <w:rsid w:val="008E44F1"/>
    <w:rsid w:val="008E552C"/>
    <w:rsid w:val="008E5987"/>
    <w:rsid w:val="008E65BF"/>
    <w:rsid w:val="008E7FCD"/>
    <w:rsid w:val="008F0167"/>
    <w:rsid w:val="008F0658"/>
    <w:rsid w:val="008F1286"/>
    <w:rsid w:val="008F1298"/>
    <w:rsid w:val="008F152C"/>
    <w:rsid w:val="008F1701"/>
    <w:rsid w:val="008F1EAD"/>
    <w:rsid w:val="008F22AD"/>
    <w:rsid w:val="008F23E0"/>
    <w:rsid w:val="008F267F"/>
    <w:rsid w:val="008F3317"/>
    <w:rsid w:val="008F3B98"/>
    <w:rsid w:val="008F4958"/>
    <w:rsid w:val="008F4D2F"/>
    <w:rsid w:val="008F5283"/>
    <w:rsid w:val="008F548F"/>
    <w:rsid w:val="008F56A1"/>
    <w:rsid w:val="008F5977"/>
    <w:rsid w:val="008F5F3E"/>
    <w:rsid w:val="008F6A67"/>
    <w:rsid w:val="008F6EFC"/>
    <w:rsid w:val="008F713F"/>
    <w:rsid w:val="008F7831"/>
    <w:rsid w:val="008F7E86"/>
    <w:rsid w:val="00900CD6"/>
    <w:rsid w:val="00901EC2"/>
    <w:rsid w:val="00901EF8"/>
    <w:rsid w:val="009021AD"/>
    <w:rsid w:val="00902B0C"/>
    <w:rsid w:val="009031FA"/>
    <w:rsid w:val="00903AFD"/>
    <w:rsid w:val="00903CC7"/>
    <w:rsid w:val="009043BD"/>
    <w:rsid w:val="009044AF"/>
    <w:rsid w:val="009044B4"/>
    <w:rsid w:val="0090527D"/>
    <w:rsid w:val="00905916"/>
    <w:rsid w:val="00905FDF"/>
    <w:rsid w:val="00906451"/>
    <w:rsid w:val="009064EC"/>
    <w:rsid w:val="009066CB"/>
    <w:rsid w:val="00906800"/>
    <w:rsid w:val="00906951"/>
    <w:rsid w:val="00906D9F"/>
    <w:rsid w:val="00906EC5"/>
    <w:rsid w:val="00907035"/>
    <w:rsid w:val="00907364"/>
    <w:rsid w:val="009109ED"/>
    <w:rsid w:val="00911579"/>
    <w:rsid w:val="00911778"/>
    <w:rsid w:val="00911F63"/>
    <w:rsid w:val="00912165"/>
    <w:rsid w:val="00912647"/>
    <w:rsid w:val="00912B75"/>
    <w:rsid w:val="00912E24"/>
    <w:rsid w:val="00912E41"/>
    <w:rsid w:val="009137EB"/>
    <w:rsid w:val="00913AD0"/>
    <w:rsid w:val="009147D9"/>
    <w:rsid w:val="00914BE2"/>
    <w:rsid w:val="009159F9"/>
    <w:rsid w:val="009160B9"/>
    <w:rsid w:val="009169D0"/>
    <w:rsid w:val="00916C84"/>
    <w:rsid w:val="00916F2A"/>
    <w:rsid w:val="009176CD"/>
    <w:rsid w:val="00917C6B"/>
    <w:rsid w:val="00917E9C"/>
    <w:rsid w:val="009200DA"/>
    <w:rsid w:val="0092167E"/>
    <w:rsid w:val="009216DC"/>
    <w:rsid w:val="00921790"/>
    <w:rsid w:val="009224FF"/>
    <w:rsid w:val="00923927"/>
    <w:rsid w:val="0092562B"/>
    <w:rsid w:val="0092628F"/>
    <w:rsid w:val="009267DA"/>
    <w:rsid w:val="00926B31"/>
    <w:rsid w:val="00927630"/>
    <w:rsid w:val="00930036"/>
    <w:rsid w:val="009309F1"/>
    <w:rsid w:val="00930B49"/>
    <w:rsid w:val="00930C4E"/>
    <w:rsid w:val="00930C8C"/>
    <w:rsid w:val="00931788"/>
    <w:rsid w:val="009324F5"/>
    <w:rsid w:val="0093524A"/>
    <w:rsid w:val="0093601C"/>
    <w:rsid w:val="00936E57"/>
    <w:rsid w:val="00937838"/>
    <w:rsid w:val="00937868"/>
    <w:rsid w:val="0093788C"/>
    <w:rsid w:val="00937FD3"/>
    <w:rsid w:val="0093CDE9"/>
    <w:rsid w:val="00940429"/>
    <w:rsid w:val="009404FD"/>
    <w:rsid w:val="009414F8"/>
    <w:rsid w:val="009418D6"/>
    <w:rsid w:val="00941A10"/>
    <w:rsid w:val="00941C56"/>
    <w:rsid w:val="00942128"/>
    <w:rsid w:val="00943097"/>
    <w:rsid w:val="009434ED"/>
    <w:rsid w:val="009437B4"/>
    <w:rsid w:val="00943BC3"/>
    <w:rsid w:val="009449A8"/>
    <w:rsid w:val="00944C29"/>
    <w:rsid w:val="009456B6"/>
    <w:rsid w:val="0094572F"/>
    <w:rsid w:val="00945C0D"/>
    <w:rsid w:val="00945C2F"/>
    <w:rsid w:val="00946086"/>
    <w:rsid w:val="00946B45"/>
    <w:rsid w:val="00946BCB"/>
    <w:rsid w:val="009472F0"/>
    <w:rsid w:val="009500B8"/>
    <w:rsid w:val="0095048D"/>
    <w:rsid w:val="00950590"/>
    <w:rsid w:val="00950967"/>
    <w:rsid w:val="00950A49"/>
    <w:rsid w:val="00951125"/>
    <w:rsid w:val="00951A0A"/>
    <w:rsid w:val="00951A66"/>
    <w:rsid w:val="0095256C"/>
    <w:rsid w:val="0095336F"/>
    <w:rsid w:val="00953CA2"/>
    <w:rsid w:val="00955AD8"/>
    <w:rsid w:val="00955FB1"/>
    <w:rsid w:val="009564FD"/>
    <w:rsid w:val="00957447"/>
    <w:rsid w:val="00957EB4"/>
    <w:rsid w:val="009603D0"/>
    <w:rsid w:val="00960CA1"/>
    <w:rsid w:val="00960E89"/>
    <w:rsid w:val="00962475"/>
    <w:rsid w:val="009652C7"/>
    <w:rsid w:val="009653E5"/>
    <w:rsid w:val="009665F5"/>
    <w:rsid w:val="00967051"/>
    <w:rsid w:val="00967683"/>
    <w:rsid w:val="00967946"/>
    <w:rsid w:val="00970794"/>
    <w:rsid w:val="00970F27"/>
    <w:rsid w:val="00971114"/>
    <w:rsid w:val="00971464"/>
    <w:rsid w:val="009714E7"/>
    <w:rsid w:val="009717C6"/>
    <w:rsid w:val="009717CF"/>
    <w:rsid w:val="00971BD5"/>
    <w:rsid w:val="0097322A"/>
    <w:rsid w:val="009742EF"/>
    <w:rsid w:val="00974A1C"/>
    <w:rsid w:val="00974AB5"/>
    <w:rsid w:val="00974B95"/>
    <w:rsid w:val="00974D70"/>
    <w:rsid w:val="00974F48"/>
    <w:rsid w:val="0097541F"/>
    <w:rsid w:val="00975E6A"/>
    <w:rsid w:val="00977A38"/>
    <w:rsid w:val="00980755"/>
    <w:rsid w:val="00981516"/>
    <w:rsid w:val="00981C53"/>
    <w:rsid w:val="00981E5B"/>
    <w:rsid w:val="0098241E"/>
    <w:rsid w:val="00982D4F"/>
    <w:rsid w:val="009830BA"/>
    <w:rsid w:val="00983BAF"/>
    <w:rsid w:val="0098412E"/>
    <w:rsid w:val="00984596"/>
    <w:rsid w:val="00984FC5"/>
    <w:rsid w:val="009856F9"/>
    <w:rsid w:val="00986878"/>
    <w:rsid w:val="0098719C"/>
    <w:rsid w:val="0098724B"/>
    <w:rsid w:val="009875A3"/>
    <w:rsid w:val="00987FC6"/>
    <w:rsid w:val="00987FFE"/>
    <w:rsid w:val="0099057D"/>
    <w:rsid w:val="00990C46"/>
    <w:rsid w:val="00990EE4"/>
    <w:rsid w:val="00991196"/>
    <w:rsid w:val="00991666"/>
    <w:rsid w:val="00992CFA"/>
    <w:rsid w:val="009934C6"/>
    <w:rsid w:val="00993A00"/>
    <w:rsid w:val="00993A39"/>
    <w:rsid w:val="00993DFC"/>
    <w:rsid w:val="009940F2"/>
    <w:rsid w:val="00994535"/>
    <w:rsid w:val="0099494A"/>
    <w:rsid w:val="0099570E"/>
    <w:rsid w:val="00995793"/>
    <w:rsid w:val="00995EA0"/>
    <w:rsid w:val="00996A4F"/>
    <w:rsid w:val="00997042"/>
    <w:rsid w:val="00997D9B"/>
    <w:rsid w:val="00997F38"/>
    <w:rsid w:val="009A2821"/>
    <w:rsid w:val="009A2864"/>
    <w:rsid w:val="009A41D0"/>
    <w:rsid w:val="009A4C8E"/>
    <w:rsid w:val="009A5359"/>
    <w:rsid w:val="009A5826"/>
    <w:rsid w:val="009A6046"/>
    <w:rsid w:val="009A6B11"/>
    <w:rsid w:val="009A6B9F"/>
    <w:rsid w:val="009A6EF9"/>
    <w:rsid w:val="009A7141"/>
    <w:rsid w:val="009A79C8"/>
    <w:rsid w:val="009A7B2E"/>
    <w:rsid w:val="009B06D9"/>
    <w:rsid w:val="009B0ECB"/>
    <w:rsid w:val="009B1142"/>
    <w:rsid w:val="009B14D9"/>
    <w:rsid w:val="009B1823"/>
    <w:rsid w:val="009B1C42"/>
    <w:rsid w:val="009B2635"/>
    <w:rsid w:val="009B2759"/>
    <w:rsid w:val="009B2BA5"/>
    <w:rsid w:val="009B2D22"/>
    <w:rsid w:val="009B2FC5"/>
    <w:rsid w:val="009B3012"/>
    <w:rsid w:val="009B3287"/>
    <w:rsid w:val="009B37C0"/>
    <w:rsid w:val="009B4CD9"/>
    <w:rsid w:val="009B60D5"/>
    <w:rsid w:val="009B747B"/>
    <w:rsid w:val="009B7761"/>
    <w:rsid w:val="009B79D9"/>
    <w:rsid w:val="009B7F6C"/>
    <w:rsid w:val="009C021E"/>
    <w:rsid w:val="009C051B"/>
    <w:rsid w:val="009C07B1"/>
    <w:rsid w:val="009C23C3"/>
    <w:rsid w:val="009C2530"/>
    <w:rsid w:val="009C2941"/>
    <w:rsid w:val="009C316B"/>
    <w:rsid w:val="009C33B3"/>
    <w:rsid w:val="009C3DCA"/>
    <w:rsid w:val="009C3E14"/>
    <w:rsid w:val="009C4339"/>
    <w:rsid w:val="009C47DF"/>
    <w:rsid w:val="009C4AA5"/>
    <w:rsid w:val="009C552F"/>
    <w:rsid w:val="009C5FD9"/>
    <w:rsid w:val="009C691D"/>
    <w:rsid w:val="009C6BCF"/>
    <w:rsid w:val="009C7653"/>
    <w:rsid w:val="009D004C"/>
    <w:rsid w:val="009D0D45"/>
    <w:rsid w:val="009D1122"/>
    <w:rsid w:val="009D18A4"/>
    <w:rsid w:val="009D217E"/>
    <w:rsid w:val="009D21D6"/>
    <w:rsid w:val="009D29B3"/>
    <w:rsid w:val="009D3BF2"/>
    <w:rsid w:val="009D3C2C"/>
    <w:rsid w:val="009D45EA"/>
    <w:rsid w:val="009D4851"/>
    <w:rsid w:val="009D490A"/>
    <w:rsid w:val="009D491C"/>
    <w:rsid w:val="009D4CF0"/>
    <w:rsid w:val="009D4E3D"/>
    <w:rsid w:val="009D555B"/>
    <w:rsid w:val="009D5938"/>
    <w:rsid w:val="009D5A92"/>
    <w:rsid w:val="009D5C6D"/>
    <w:rsid w:val="009D5D6F"/>
    <w:rsid w:val="009D684C"/>
    <w:rsid w:val="009D6A5F"/>
    <w:rsid w:val="009D73F1"/>
    <w:rsid w:val="009E0246"/>
    <w:rsid w:val="009E04C9"/>
    <w:rsid w:val="009E06D0"/>
    <w:rsid w:val="009E1520"/>
    <w:rsid w:val="009E15F9"/>
    <w:rsid w:val="009E1CBE"/>
    <w:rsid w:val="009E20A3"/>
    <w:rsid w:val="009E27C3"/>
    <w:rsid w:val="009E29C0"/>
    <w:rsid w:val="009E3049"/>
    <w:rsid w:val="009E36B6"/>
    <w:rsid w:val="009E41B7"/>
    <w:rsid w:val="009E6326"/>
    <w:rsid w:val="009E640D"/>
    <w:rsid w:val="009E6D44"/>
    <w:rsid w:val="009E6ED7"/>
    <w:rsid w:val="009E713C"/>
    <w:rsid w:val="009E759C"/>
    <w:rsid w:val="009E75DB"/>
    <w:rsid w:val="009F020A"/>
    <w:rsid w:val="009F0E92"/>
    <w:rsid w:val="009F11A1"/>
    <w:rsid w:val="009F1694"/>
    <w:rsid w:val="009F1A87"/>
    <w:rsid w:val="009F2303"/>
    <w:rsid w:val="009F2583"/>
    <w:rsid w:val="009F2872"/>
    <w:rsid w:val="009F2FD1"/>
    <w:rsid w:val="009F310D"/>
    <w:rsid w:val="009F32A8"/>
    <w:rsid w:val="009F3507"/>
    <w:rsid w:val="009F384B"/>
    <w:rsid w:val="009F3E25"/>
    <w:rsid w:val="009F477B"/>
    <w:rsid w:val="009F585C"/>
    <w:rsid w:val="009F60A9"/>
    <w:rsid w:val="009F633E"/>
    <w:rsid w:val="009F65AE"/>
    <w:rsid w:val="009F72B1"/>
    <w:rsid w:val="009F7490"/>
    <w:rsid w:val="009F7C34"/>
    <w:rsid w:val="00A00A50"/>
    <w:rsid w:val="00A01F0E"/>
    <w:rsid w:val="00A0321F"/>
    <w:rsid w:val="00A0389E"/>
    <w:rsid w:val="00A040F0"/>
    <w:rsid w:val="00A0467E"/>
    <w:rsid w:val="00A0492D"/>
    <w:rsid w:val="00A04937"/>
    <w:rsid w:val="00A04C25"/>
    <w:rsid w:val="00A068A8"/>
    <w:rsid w:val="00A06AD7"/>
    <w:rsid w:val="00A06BB4"/>
    <w:rsid w:val="00A06D75"/>
    <w:rsid w:val="00A07AD6"/>
    <w:rsid w:val="00A07D82"/>
    <w:rsid w:val="00A07F51"/>
    <w:rsid w:val="00A10139"/>
    <w:rsid w:val="00A101D1"/>
    <w:rsid w:val="00A10462"/>
    <w:rsid w:val="00A11A99"/>
    <w:rsid w:val="00A11E61"/>
    <w:rsid w:val="00A120FE"/>
    <w:rsid w:val="00A1253A"/>
    <w:rsid w:val="00A13659"/>
    <w:rsid w:val="00A137E2"/>
    <w:rsid w:val="00A148EA"/>
    <w:rsid w:val="00A15D87"/>
    <w:rsid w:val="00A16539"/>
    <w:rsid w:val="00A1790F"/>
    <w:rsid w:val="00A17FAF"/>
    <w:rsid w:val="00A20086"/>
    <w:rsid w:val="00A207B0"/>
    <w:rsid w:val="00A20CCF"/>
    <w:rsid w:val="00A2105F"/>
    <w:rsid w:val="00A2109B"/>
    <w:rsid w:val="00A210E8"/>
    <w:rsid w:val="00A2145A"/>
    <w:rsid w:val="00A21CD9"/>
    <w:rsid w:val="00A21D4D"/>
    <w:rsid w:val="00A22864"/>
    <w:rsid w:val="00A22B9A"/>
    <w:rsid w:val="00A22FA6"/>
    <w:rsid w:val="00A24957"/>
    <w:rsid w:val="00A24C79"/>
    <w:rsid w:val="00A24D3E"/>
    <w:rsid w:val="00A272A9"/>
    <w:rsid w:val="00A27718"/>
    <w:rsid w:val="00A27A10"/>
    <w:rsid w:val="00A30358"/>
    <w:rsid w:val="00A30385"/>
    <w:rsid w:val="00A30822"/>
    <w:rsid w:val="00A30A04"/>
    <w:rsid w:val="00A3110D"/>
    <w:rsid w:val="00A3115B"/>
    <w:rsid w:val="00A312BF"/>
    <w:rsid w:val="00A31935"/>
    <w:rsid w:val="00A3202E"/>
    <w:rsid w:val="00A321A7"/>
    <w:rsid w:val="00A32D9D"/>
    <w:rsid w:val="00A33203"/>
    <w:rsid w:val="00A338C2"/>
    <w:rsid w:val="00A33F48"/>
    <w:rsid w:val="00A346C5"/>
    <w:rsid w:val="00A34BED"/>
    <w:rsid w:val="00A34EAB"/>
    <w:rsid w:val="00A35731"/>
    <w:rsid w:val="00A3586A"/>
    <w:rsid w:val="00A3598C"/>
    <w:rsid w:val="00A36D12"/>
    <w:rsid w:val="00A36F23"/>
    <w:rsid w:val="00A37CB2"/>
    <w:rsid w:val="00A37EDE"/>
    <w:rsid w:val="00A40349"/>
    <w:rsid w:val="00A41DAD"/>
    <w:rsid w:val="00A41E93"/>
    <w:rsid w:val="00A41F35"/>
    <w:rsid w:val="00A42724"/>
    <w:rsid w:val="00A427DC"/>
    <w:rsid w:val="00A435C3"/>
    <w:rsid w:val="00A4409B"/>
    <w:rsid w:val="00A44292"/>
    <w:rsid w:val="00A4693D"/>
    <w:rsid w:val="00A470B2"/>
    <w:rsid w:val="00A470E1"/>
    <w:rsid w:val="00A4763D"/>
    <w:rsid w:val="00A479A9"/>
    <w:rsid w:val="00A50CDF"/>
    <w:rsid w:val="00A51105"/>
    <w:rsid w:val="00A511F5"/>
    <w:rsid w:val="00A5124A"/>
    <w:rsid w:val="00A51408"/>
    <w:rsid w:val="00A5192F"/>
    <w:rsid w:val="00A52025"/>
    <w:rsid w:val="00A53E68"/>
    <w:rsid w:val="00A54056"/>
    <w:rsid w:val="00A5429B"/>
    <w:rsid w:val="00A54AB4"/>
    <w:rsid w:val="00A54D4D"/>
    <w:rsid w:val="00A554E8"/>
    <w:rsid w:val="00A55508"/>
    <w:rsid w:val="00A56863"/>
    <w:rsid w:val="00A56A1D"/>
    <w:rsid w:val="00A56C55"/>
    <w:rsid w:val="00A57997"/>
    <w:rsid w:val="00A612E8"/>
    <w:rsid w:val="00A614F4"/>
    <w:rsid w:val="00A623FE"/>
    <w:rsid w:val="00A62460"/>
    <w:rsid w:val="00A6256C"/>
    <w:rsid w:val="00A628E9"/>
    <w:rsid w:val="00A629CA"/>
    <w:rsid w:val="00A6356C"/>
    <w:rsid w:val="00A6385E"/>
    <w:rsid w:val="00A63B75"/>
    <w:rsid w:val="00A63F5B"/>
    <w:rsid w:val="00A641A5"/>
    <w:rsid w:val="00A645BD"/>
    <w:rsid w:val="00A64736"/>
    <w:rsid w:val="00A649C2"/>
    <w:rsid w:val="00A651FB"/>
    <w:rsid w:val="00A65711"/>
    <w:rsid w:val="00A659AA"/>
    <w:rsid w:val="00A661B9"/>
    <w:rsid w:val="00A66A07"/>
    <w:rsid w:val="00A66B6C"/>
    <w:rsid w:val="00A670F9"/>
    <w:rsid w:val="00A67527"/>
    <w:rsid w:val="00A678F6"/>
    <w:rsid w:val="00A71060"/>
    <w:rsid w:val="00A71BFC"/>
    <w:rsid w:val="00A73CEC"/>
    <w:rsid w:val="00A740F8"/>
    <w:rsid w:val="00A74C08"/>
    <w:rsid w:val="00A74E0A"/>
    <w:rsid w:val="00A75D93"/>
    <w:rsid w:val="00A76026"/>
    <w:rsid w:val="00A7652F"/>
    <w:rsid w:val="00A7655F"/>
    <w:rsid w:val="00A7699E"/>
    <w:rsid w:val="00A76A58"/>
    <w:rsid w:val="00A76AFE"/>
    <w:rsid w:val="00A779E0"/>
    <w:rsid w:val="00A77B59"/>
    <w:rsid w:val="00A77C42"/>
    <w:rsid w:val="00A8163D"/>
    <w:rsid w:val="00A82107"/>
    <w:rsid w:val="00A8279D"/>
    <w:rsid w:val="00A82D2C"/>
    <w:rsid w:val="00A8333B"/>
    <w:rsid w:val="00A833D8"/>
    <w:rsid w:val="00A83A97"/>
    <w:rsid w:val="00A8435C"/>
    <w:rsid w:val="00A84D53"/>
    <w:rsid w:val="00A852AD"/>
    <w:rsid w:val="00A85361"/>
    <w:rsid w:val="00A8556E"/>
    <w:rsid w:val="00A8574C"/>
    <w:rsid w:val="00A858BA"/>
    <w:rsid w:val="00A85A98"/>
    <w:rsid w:val="00A85DAD"/>
    <w:rsid w:val="00A86999"/>
    <w:rsid w:val="00A870DD"/>
    <w:rsid w:val="00A878A0"/>
    <w:rsid w:val="00A90545"/>
    <w:rsid w:val="00A90A36"/>
    <w:rsid w:val="00A91333"/>
    <w:rsid w:val="00A913B6"/>
    <w:rsid w:val="00A9155C"/>
    <w:rsid w:val="00A9320C"/>
    <w:rsid w:val="00A93702"/>
    <w:rsid w:val="00A949CB"/>
    <w:rsid w:val="00A94F7B"/>
    <w:rsid w:val="00A95882"/>
    <w:rsid w:val="00A9589F"/>
    <w:rsid w:val="00A95C77"/>
    <w:rsid w:val="00A95E1F"/>
    <w:rsid w:val="00A95FAE"/>
    <w:rsid w:val="00A966C6"/>
    <w:rsid w:val="00A974F5"/>
    <w:rsid w:val="00A976D9"/>
    <w:rsid w:val="00A97A0C"/>
    <w:rsid w:val="00AA0B0D"/>
    <w:rsid w:val="00AA11DC"/>
    <w:rsid w:val="00AA173B"/>
    <w:rsid w:val="00AA291C"/>
    <w:rsid w:val="00AA3C1A"/>
    <w:rsid w:val="00AA3E9A"/>
    <w:rsid w:val="00AA4BF1"/>
    <w:rsid w:val="00AA519C"/>
    <w:rsid w:val="00AA5209"/>
    <w:rsid w:val="00AA5A3F"/>
    <w:rsid w:val="00AA5CD8"/>
    <w:rsid w:val="00AA5F57"/>
    <w:rsid w:val="00AA6220"/>
    <w:rsid w:val="00AA645A"/>
    <w:rsid w:val="00AA6CC7"/>
    <w:rsid w:val="00AA6F1A"/>
    <w:rsid w:val="00AA7333"/>
    <w:rsid w:val="00AA73A8"/>
    <w:rsid w:val="00AA7714"/>
    <w:rsid w:val="00AA7A75"/>
    <w:rsid w:val="00AB07D3"/>
    <w:rsid w:val="00AB1723"/>
    <w:rsid w:val="00AB17B5"/>
    <w:rsid w:val="00AB1A53"/>
    <w:rsid w:val="00AB24A5"/>
    <w:rsid w:val="00AB2A9C"/>
    <w:rsid w:val="00AB3154"/>
    <w:rsid w:val="00AB3164"/>
    <w:rsid w:val="00AB4582"/>
    <w:rsid w:val="00AB4773"/>
    <w:rsid w:val="00AB47D3"/>
    <w:rsid w:val="00AB47FA"/>
    <w:rsid w:val="00AB496F"/>
    <w:rsid w:val="00AB4E8C"/>
    <w:rsid w:val="00AB508A"/>
    <w:rsid w:val="00AB5AAA"/>
    <w:rsid w:val="00AB5BB2"/>
    <w:rsid w:val="00AB6307"/>
    <w:rsid w:val="00AB6851"/>
    <w:rsid w:val="00AB7AA7"/>
    <w:rsid w:val="00AB7C6B"/>
    <w:rsid w:val="00AC0279"/>
    <w:rsid w:val="00AC0785"/>
    <w:rsid w:val="00AC1288"/>
    <w:rsid w:val="00AC1D46"/>
    <w:rsid w:val="00AC2465"/>
    <w:rsid w:val="00AC2BB7"/>
    <w:rsid w:val="00AC300B"/>
    <w:rsid w:val="00AC31E0"/>
    <w:rsid w:val="00AC3663"/>
    <w:rsid w:val="00AC3B77"/>
    <w:rsid w:val="00AC3E5C"/>
    <w:rsid w:val="00AC5328"/>
    <w:rsid w:val="00AC6331"/>
    <w:rsid w:val="00AC6504"/>
    <w:rsid w:val="00AC70BD"/>
    <w:rsid w:val="00AC7220"/>
    <w:rsid w:val="00AC73EE"/>
    <w:rsid w:val="00AC75CC"/>
    <w:rsid w:val="00AD01CF"/>
    <w:rsid w:val="00AD04B1"/>
    <w:rsid w:val="00AD0640"/>
    <w:rsid w:val="00AD07F9"/>
    <w:rsid w:val="00AD15E7"/>
    <w:rsid w:val="00AD1CB8"/>
    <w:rsid w:val="00AD1E61"/>
    <w:rsid w:val="00AD3F1D"/>
    <w:rsid w:val="00AD4455"/>
    <w:rsid w:val="00AD4EF0"/>
    <w:rsid w:val="00AD644C"/>
    <w:rsid w:val="00AD68AE"/>
    <w:rsid w:val="00AD69BC"/>
    <w:rsid w:val="00AD6E7D"/>
    <w:rsid w:val="00AD72A0"/>
    <w:rsid w:val="00AD76B1"/>
    <w:rsid w:val="00AD7BD5"/>
    <w:rsid w:val="00AE0169"/>
    <w:rsid w:val="00AE1263"/>
    <w:rsid w:val="00AE1BD0"/>
    <w:rsid w:val="00AE2172"/>
    <w:rsid w:val="00AE267E"/>
    <w:rsid w:val="00AE4100"/>
    <w:rsid w:val="00AE4A74"/>
    <w:rsid w:val="00AE4F9A"/>
    <w:rsid w:val="00AE5551"/>
    <w:rsid w:val="00AE5C7F"/>
    <w:rsid w:val="00AE6C5C"/>
    <w:rsid w:val="00AE6CB8"/>
    <w:rsid w:val="00AE7069"/>
    <w:rsid w:val="00AE7226"/>
    <w:rsid w:val="00AF00A8"/>
    <w:rsid w:val="00AF0205"/>
    <w:rsid w:val="00AF0EF9"/>
    <w:rsid w:val="00AF0FCB"/>
    <w:rsid w:val="00AF139B"/>
    <w:rsid w:val="00AF1CD9"/>
    <w:rsid w:val="00AF1DC1"/>
    <w:rsid w:val="00AF1E35"/>
    <w:rsid w:val="00AF25DD"/>
    <w:rsid w:val="00AF2764"/>
    <w:rsid w:val="00AF2FF4"/>
    <w:rsid w:val="00AF4EAF"/>
    <w:rsid w:val="00AF6261"/>
    <w:rsid w:val="00AF7097"/>
    <w:rsid w:val="00AF714E"/>
    <w:rsid w:val="00B00B96"/>
    <w:rsid w:val="00B01AA9"/>
    <w:rsid w:val="00B03672"/>
    <w:rsid w:val="00B0381D"/>
    <w:rsid w:val="00B03862"/>
    <w:rsid w:val="00B049CE"/>
    <w:rsid w:val="00B04DA0"/>
    <w:rsid w:val="00B04DBC"/>
    <w:rsid w:val="00B0543B"/>
    <w:rsid w:val="00B05B64"/>
    <w:rsid w:val="00B05EB7"/>
    <w:rsid w:val="00B06664"/>
    <w:rsid w:val="00B06F8E"/>
    <w:rsid w:val="00B10FED"/>
    <w:rsid w:val="00B11A07"/>
    <w:rsid w:val="00B12553"/>
    <w:rsid w:val="00B13256"/>
    <w:rsid w:val="00B1338D"/>
    <w:rsid w:val="00B138B7"/>
    <w:rsid w:val="00B13EAF"/>
    <w:rsid w:val="00B13FBA"/>
    <w:rsid w:val="00B14B9B"/>
    <w:rsid w:val="00B14C2D"/>
    <w:rsid w:val="00B15731"/>
    <w:rsid w:val="00B16AFB"/>
    <w:rsid w:val="00B1713E"/>
    <w:rsid w:val="00B17413"/>
    <w:rsid w:val="00B20742"/>
    <w:rsid w:val="00B21028"/>
    <w:rsid w:val="00B219E8"/>
    <w:rsid w:val="00B21A5A"/>
    <w:rsid w:val="00B220F7"/>
    <w:rsid w:val="00B22854"/>
    <w:rsid w:val="00B228E8"/>
    <w:rsid w:val="00B229FC"/>
    <w:rsid w:val="00B233BE"/>
    <w:rsid w:val="00B23772"/>
    <w:rsid w:val="00B23F8B"/>
    <w:rsid w:val="00B240E9"/>
    <w:rsid w:val="00B24121"/>
    <w:rsid w:val="00B2436E"/>
    <w:rsid w:val="00B2472B"/>
    <w:rsid w:val="00B24B3A"/>
    <w:rsid w:val="00B24E1E"/>
    <w:rsid w:val="00B251A8"/>
    <w:rsid w:val="00B25201"/>
    <w:rsid w:val="00B26154"/>
    <w:rsid w:val="00B2622D"/>
    <w:rsid w:val="00B26E90"/>
    <w:rsid w:val="00B271F5"/>
    <w:rsid w:val="00B30A2E"/>
    <w:rsid w:val="00B30E04"/>
    <w:rsid w:val="00B30F7C"/>
    <w:rsid w:val="00B3104E"/>
    <w:rsid w:val="00B32E57"/>
    <w:rsid w:val="00B345B8"/>
    <w:rsid w:val="00B3681D"/>
    <w:rsid w:val="00B36A76"/>
    <w:rsid w:val="00B36DB5"/>
    <w:rsid w:val="00B37CA8"/>
    <w:rsid w:val="00B40106"/>
    <w:rsid w:val="00B40A4B"/>
    <w:rsid w:val="00B40F0D"/>
    <w:rsid w:val="00B41E32"/>
    <w:rsid w:val="00B41ED1"/>
    <w:rsid w:val="00B43672"/>
    <w:rsid w:val="00B44EA7"/>
    <w:rsid w:val="00B464C8"/>
    <w:rsid w:val="00B4679A"/>
    <w:rsid w:val="00B46A58"/>
    <w:rsid w:val="00B47394"/>
    <w:rsid w:val="00B47A22"/>
    <w:rsid w:val="00B505A1"/>
    <w:rsid w:val="00B51107"/>
    <w:rsid w:val="00B51994"/>
    <w:rsid w:val="00B51E9E"/>
    <w:rsid w:val="00B52042"/>
    <w:rsid w:val="00B525EF"/>
    <w:rsid w:val="00B52DDC"/>
    <w:rsid w:val="00B53443"/>
    <w:rsid w:val="00B535BC"/>
    <w:rsid w:val="00B53DF7"/>
    <w:rsid w:val="00B53F57"/>
    <w:rsid w:val="00B54129"/>
    <w:rsid w:val="00B54742"/>
    <w:rsid w:val="00B54940"/>
    <w:rsid w:val="00B55DDC"/>
    <w:rsid w:val="00B5678B"/>
    <w:rsid w:val="00B5692D"/>
    <w:rsid w:val="00B5713F"/>
    <w:rsid w:val="00B57348"/>
    <w:rsid w:val="00B5739D"/>
    <w:rsid w:val="00B57790"/>
    <w:rsid w:val="00B57954"/>
    <w:rsid w:val="00B60DD7"/>
    <w:rsid w:val="00B610B9"/>
    <w:rsid w:val="00B626A9"/>
    <w:rsid w:val="00B627E1"/>
    <w:rsid w:val="00B62869"/>
    <w:rsid w:val="00B62952"/>
    <w:rsid w:val="00B63505"/>
    <w:rsid w:val="00B63FF6"/>
    <w:rsid w:val="00B640FB"/>
    <w:rsid w:val="00B657CE"/>
    <w:rsid w:val="00B6596A"/>
    <w:rsid w:val="00B66418"/>
    <w:rsid w:val="00B666EC"/>
    <w:rsid w:val="00B6692E"/>
    <w:rsid w:val="00B66A4A"/>
    <w:rsid w:val="00B66B90"/>
    <w:rsid w:val="00B675D7"/>
    <w:rsid w:val="00B678D2"/>
    <w:rsid w:val="00B67BE5"/>
    <w:rsid w:val="00B70712"/>
    <w:rsid w:val="00B712B0"/>
    <w:rsid w:val="00B72450"/>
    <w:rsid w:val="00B7275D"/>
    <w:rsid w:val="00B73A07"/>
    <w:rsid w:val="00B73B02"/>
    <w:rsid w:val="00B742BF"/>
    <w:rsid w:val="00B74492"/>
    <w:rsid w:val="00B74C29"/>
    <w:rsid w:val="00B74F60"/>
    <w:rsid w:val="00B761B4"/>
    <w:rsid w:val="00B76A7B"/>
    <w:rsid w:val="00B76EAE"/>
    <w:rsid w:val="00B76F5D"/>
    <w:rsid w:val="00B77125"/>
    <w:rsid w:val="00B7757E"/>
    <w:rsid w:val="00B77A97"/>
    <w:rsid w:val="00B8046A"/>
    <w:rsid w:val="00B80736"/>
    <w:rsid w:val="00B81462"/>
    <w:rsid w:val="00B820BF"/>
    <w:rsid w:val="00B82324"/>
    <w:rsid w:val="00B83174"/>
    <w:rsid w:val="00B831A3"/>
    <w:rsid w:val="00B83E1B"/>
    <w:rsid w:val="00B842D5"/>
    <w:rsid w:val="00B8451F"/>
    <w:rsid w:val="00B84A18"/>
    <w:rsid w:val="00B860E0"/>
    <w:rsid w:val="00B8660B"/>
    <w:rsid w:val="00B86B1D"/>
    <w:rsid w:val="00B86B25"/>
    <w:rsid w:val="00B86D69"/>
    <w:rsid w:val="00B87CAF"/>
    <w:rsid w:val="00B90045"/>
    <w:rsid w:val="00B9047A"/>
    <w:rsid w:val="00B90C3B"/>
    <w:rsid w:val="00B916FC"/>
    <w:rsid w:val="00B91BE4"/>
    <w:rsid w:val="00B91F3D"/>
    <w:rsid w:val="00B94167"/>
    <w:rsid w:val="00B94AA2"/>
    <w:rsid w:val="00B95379"/>
    <w:rsid w:val="00B95A12"/>
    <w:rsid w:val="00B96525"/>
    <w:rsid w:val="00B96880"/>
    <w:rsid w:val="00B974BD"/>
    <w:rsid w:val="00BA0C54"/>
    <w:rsid w:val="00BA0F9D"/>
    <w:rsid w:val="00BA0FC4"/>
    <w:rsid w:val="00BA121C"/>
    <w:rsid w:val="00BA12D1"/>
    <w:rsid w:val="00BA1AB6"/>
    <w:rsid w:val="00BA2416"/>
    <w:rsid w:val="00BA297B"/>
    <w:rsid w:val="00BA2AC6"/>
    <w:rsid w:val="00BA2B02"/>
    <w:rsid w:val="00BA3237"/>
    <w:rsid w:val="00BA36ED"/>
    <w:rsid w:val="00BA3A54"/>
    <w:rsid w:val="00BA3FB3"/>
    <w:rsid w:val="00BA48A8"/>
    <w:rsid w:val="00BA4B0B"/>
    <w:rsid w:val="00BA50C0"/>
    <w:rsid w:val="00BA5176"/>
    <w:rsid w:val="00BA538A"/>
    <w:rsid w:val="00BA69D3"/>
    <w:rsid w:val="00BA6B83"/>
    <w:rsid w:val="00BA726C"/>
    <w:rsid w:val="00BA73F9"/>
    <w:rsid w:val="00BA7E91"/>
    <w:rsid w:val="00BB016B"/>
    <w:rsid w:val="00BB063E"/>
    <w:rsid w:val="00BB08AD"/>
    <w:rsid w:val="00BB1B23"/>
    <w:rsid w:val="00BB2D45"/>
    <w:rsid w:val="00BB3262"/>
    <w:rsid w:val="00BB3801"/>
    <w:rsid w:val="00BB394D"/>
    <w:rsid w:val="00BB3951"/>
    <w:rsid w:val="00BB3A97"/>
    <w:rsid w:val="00BB3E86"/>
    <w:rsid w:val="00BB406B"/>
    <w:rsid w:val="00BB493C"/>
    <w:rsid w:val="00BB4AA7"/>
    <w:rsid w:val="00BB4FD2"/>
    <w:rsid w:val="00BB5143"/>
    <w:rsid w:val="00BB51A6"/>
    <w:rsid w:val="00BB5741"/>
    <w:rsid w:val="00BB626B"/>
    <w:rsid w:val="00BB720A"/>
    <w:rsid w:val="00BB7687"/>
    <w:rsid w:val="00BB7CD3"/>
    <w:rsid w:val="00BC003A"/>
    <w:rsid w:val="00BC0D03"/>
    <w:rsid w:val="00BC191C"/>
    <w:rsid w:val="00BC22B5"/>
    <w:rsid w:val="00BC23F9"/>
    <w:rsid w:val="00BC3A79"/>
    <w:rsid w:val="00BC4399"/>
    <w:rsid w:val="00BC4927"/>
    <w:rsid w:val="00BC5C1B"/>
    <w:rsid w:val="00BC685D"/>
    <w:rsid w:val="00BC6996"/>
    <w:rsid w:val="00BC6D36"/>
    <w:rsid w:val="00BC6DA8"/>
    <w:rsid w:val="00BC7232"/>
    <w:rsid w:val="00BC7912"/>
    <w:rsid w:val="00BD0D1B"/>
    <w:rsid w:val="00BD0E34"/>
    <w:rsid w:val="00BD13BF"/>
    <w:rsid w:val="00BD1D50"/>
    <w:rsid w:val="00BD2040"/>
    <w:rsid w:val="00BD2B16"/>
    <w:rsid w:val="00BD37C9"/>
    <w:rsid w:val="00BD4CBC"/>
    <w:rsid w:val="00BD4DC5"/>
    <w:rsid w:val="00BD4FAA"/>
    <w:rsid w:val="00BD5757"/>
    <w:rsid w:val="00BD6DD9"/>
    <w:rsid w:val="00BD6F94"/>
    <w:rsid w:val="00BD7F5A"/>
    <w:rsid w:val="00BE0781"/>
    <w:rsid w:val="00BE1102"/>
    <w:rsid w:val="00BE1ABC"/>
    <w:rsid w:val="00BE1C23"/>
    <w:rsid w:val="00BE25EB"/>
    <w:rsid w:val="00BE28AA"/>
    <w:rsid w:val="00BE2D52"/>
    <w:rsid w:val="00BE303F"/>
    <w:rsid w:val="00BE3353"/>
    <w:rsid w:val="00BE3494"/>
    <w:rsid w:val="00BE3AEC"/>
    <w:rsid w:val="00BE4086"/>
    <w:rsid w:val="00BE43BF"/>
    <w:rsid w:val="00BE4C25"/>
    <w:rsid w:val="00BE4DEC"/>
    <w:rsid w:val="00BE5012"/>
    <w:rsid w:val="00BE6139"/>
    <w:rsid w:val="00BE6442"/>
    <w:rsid w:val="00BE703A"/>
    <w:rsid w:val="00BE74BC"/>
    <w:rsid w:val="00BF167B"/>
    <w:rsid w:val="00BF1AC0"/>
    <w:rsid w:val="00BF1FB8"/>
    <w:rsid w:val="00BF2269"/>
    <w:rsid w:val="00BF4725"/>
    <w:rsid w:val="00BF4B60"/>
    <w:rsid w:val="00BF55B6"/>
    <w:rsid w:val="00BF5946"/>
    <w:rsid w:val="00BF5A0D"/>
    <w:rsid w:val="00BF5FE5"/>
    <w:rsid w:val="00BF61F2"/>
    <w:rsid w:val="00BF66E6"/>
    <w:rsid w:val="00BF6D3F"/>
    <w:rsid w:val="00BF71AC"/>
    <w:rsid w:val="00BF73FE"/>
    <w:rsid w:val="00BF771B"/>
    <w:rsid w:val="00C00321"/>
    <w:rsid w:val="00C0084C"/>
    <w:rsid w:val="00C00E8F"/>
    <w:rsid w:val="00C0171E"/>
    <w:rsid w:val="00C02488"/>
    <w:rsid w:val="00C0286D"/>
    <w:rsid w:val="00C03715"/>
    <w:rsid w:val="00C039B2"/>
    <w:rsid w:val="00C046D5"/>
    <w:rsid w:val="00C04A0D"/>
    <w:rsid w:val="00C04DD6"/>
    <w:rsid w:val="00C0548D"/>
    <w:rsid w:val="00C05B3E"/>
    <w:rsid w:val="00C05BEE"/>
    <w:rsid w:val="00C05D7F"/>
    <w:rsid w:val="00C061AF"/>
    <w:rsid w:val="00C06254"/>
    <w:rsid w:val="00C064BF"/>
    <w:rsid w:val="00C069B3"/>
    <w:rsid w:val="00C077FA"/>
    <w:rsid w:val="00C079E9"/>
    <w:rsid w:val="00C07A2B"/>
    <w:rsid w:val="00C102E2"/>
    <w:rsid w:val="00C10EB7"/>
    <w:rsid w:val="00C1121E"/>
    <w:rsid w:val="00C11327"/>
    <w:rsid w:val="00C11797"/>
    <w:rsid w:val="00C11838"/>
    <w:rsid w:val="00C11EBE"/>
    <w:rsid w:val="00C1213D"/>
    <w:rsid w:val="00C12693"/>
    <w:rsid w:val="00C1367E"/>
    <w:rsid w:val="00C13FA3"/>
    <w:rsid w:val="00C140B0"/>
    <w:rsid w:val="00C14F92"/>
    <w:rsid w:val="00C1592D"/>
    <w:rsid w:val="00C15ECC"/>
    <w:rsid w:val="00C1666E"/>
    <w:rsid w:val="00C17789"/>
    <w:rsid w:val="00C2013A"/>
    <w:rsid w:val="00C214CB"/>
    <w:rsid w:val="00C217F8"/>
    <w:rsid w:val="00C21AAF"/>
    <w:rsid w:val="00C22B35"/>
    <w:rsid w:val="00C233B9"/>
    <w:rsid w:val="00C23453"/>
    <w:rsid w:val="00C23BCA"/>
    <w:rsid w:val="00C2403F"/>
    <w:rsid w:val="00C242B9"/>
    <w:rsid w:val="00C2439C"/>
    <w:rsid w:val="00C25165"/>
    <w:rsid w:val="00C257E9"/>
    <w:rsid w:val="00C25D7C"/>
    <w:rsid w:val="00C2632C"/>
    <w:rsid w:val="00C2678B"/>
    <w:rsid w:val="00C27351"/>
    <w:rsid w:val="00C27FFC"/>
    <w:rsid w:val="00C30123"/>
    <w:rsid w:val="00C30304"/>
    <w:rsid w:val="00C30426"/>
    <w:rsid w:val="00C30640"/>
    <w:rsid w:val="00C30749"/>
    <w:rsid w:val="00C3137E"/>
    <w:rsid w:val="00C31AC3"/>
    <w:rsid w:val="00C31BD7"/>
    <w:rsid w:val="00C31F6E"/>
    <w:rsid w:val="00C32F60"/>
    <w:rsid w:val="00C33414"/>
    <w:rsid w:val="00C33B5E"/>
    <w:rsid w:val="00C34604"/>
    <w:rsid w:val="00C34690"/>
    <w:rsid w:val="00C34766"/>
    <w:rsid w:val="00C3537F"/>
    <w:rsid w:val="00C35D39"/>
    <w:rsid w:val="00C374BF"/>
    <w:rsid w:val="00C37683"/>
    <w:rsid w:val="00C37A33"/>
    <w:rsid w:val="00C37FF4"/>
    <w:rsid w:val="00C4034A"/>
    <w:rsid w:val="00C40B4A"/>
    <w:rsid w:val="00C414D1"/>
    <w:rsid w:val="00C41B47"/>
    <w:rsid w:val="00C423B2"/>
    <w:rsid w:val="00C42821"/>
    <w:rsid w:val="00C43433"/>
    <w:rsid w:val="00C454F0"/>
    <w:rsid w:val="00C45527"/>
    <w:rsid w:val="00C456FA"/>
    <w:rsid w:val="00C45869"/>
    <w:rsid w:val="00C4644F"/>
    <w:rsid w:val="00C465C4"/>
    <w:rsid w:val="00C46A92"/>
    <w:rsid w:val="00C47049"/>
    <w:rsid w:val="00C50137"/>
    <w:rsid w:val="00C50423"/>
    <w:rsid w:val="00C5048D"/>
    <w:rsid w:val="00C50D9C"/>
    <w:rsid w:val="00C515C8"/>
    <w:rsid w:val="00C51827"/>
    <w:rsid w:val="00C51D8B"/>
    <w:rsid w:val="00C51EDC"/>
    <w:rsid w:val="00C5239A"/>
    <w:rsid w:val="00C523E9"/>
    <w:rsid w:val="00C524D0"/>
    <w:rsid w:val="00C53B66"/>
    <w:rsid w:val="00C54031"/>
    <w:rsid w:val="00C54A1A"/>
    <w:rsid w:val="00C550B4"/>
    <w:rsid w:val="00C5519D"/>
    <w:rsid w:val="00C55D43"/>
    <w:rsid w:val="00C56D26"/>
    <w:rsid w:val="00C570CA"/>
    <w:rsid w:val="00C57764"/>
    <w:rsid w:val="00C57C37"/>
    <w:rsid w:val="00C60C8A"/>
    <w:rsid w:val="00C60FCB"/>
    <w:rsid w:val="00C62211"/>
    <w:rsid w:val="00C6259A"/>
    <w:rsid w:val="00C62B90"/>
    <w:rsid w:val="00C630E6"/>
    <w:rsid w:val="00C6493B"/>
    <w:rsid w:val="00C65FFC"/>
    <w:rsid w:val="00C66946"/>
    <w:rsid w:val="00C66EDF"/>
    <w:rsid w:val="00C67557"/>
    <w:rsid w:val="00C70439"/>
    <w:rsid w:val="00C71052"/>
    <w:rsid w:val="00C7169B"/>
    <w:rsid w:val="00C7172E"/>
    <w:rsid w:val="00C71B03"/>
    <w:rsid w:val="00C71B35"/>
    <w:rsid w:val="00C724E9"/>
    <w:rsid w:val="00C73A51"/>
    <w:rsid w:val="00C73E9F"/>
    <w:rsid w:val="00C73FF9"/>
    <w:rsid w:val="00C7405B"/>
    <w:rsid w:val="00C741FB"/>
    <w:rsid w:val="00C7421B"/>
    <w:rsid w:val="00C74411"/>
    <w:rsid w:val="00C74D3F"/>
    <w:rsid w:val="00C74DDA"/>
    <w:rsid w:val="00C74F34"/>
    <w:rsid w:val="00C75A0E"/>
    <w:rsid w:val="00C75B07"/>
    <w:rsid w:val="00C75C6C"/>
    <w:rsid w:val="00C76010"/>
    <w:rsid w:val="00C76208"/>
    <w:rsid w:val="00C763EF"/>
    <w:rsid w:val="00C76BA2"/>
    <w:rsid w:val="00C76FB1"/>
    <w:rsid w:val="00C76FEE"/>
    <w:rsid w:val="00C77093"/>
    <w:rsid w:val="00C7783C"/>
    <w:rsid w:val="00C80546"/>
    <w:rsid w:val="00C81131"/>
    <w:rsid w:val="00C8134B"/>
    <w:rsid w:val="00C817F1"/>
    <w:rsid w:val="00C81930"/>
    <w:rsid w:val="00C81EAB"/>
    <w:rsid w:val="00C8220C"/>
    <w:rsid w:val="00C82CEE"/>
    <w:rsid w:val="00C83ED8"/>
    <w:rsid w:val="00C8412C"/>
    <w:rsid w:val="00C84750"/>
    <w:rsid w:val="00C848B9"/>
    <w:rsid w:val="00C849E1"/>
    <w:rsid w:val="00C85551"/>
    <w:rsid w:val="00C85A25"/>
    <w:rsid w:val="00C86292"/>
    <w:rsid w:val="00C8674D"/>
    <w:rsid w:val="00C87415"/>
    <w:rsid w:val="00C87747"/>
    <w:rsid w:val="00C9085B"/>
    <w:rsid w:val="00C90F98"/>
    <w:rsid w:val="00C9121E"/>
    <w:rsid w:val="00C91969"/>
    <w:rsid w:val="00C9237B"/>
    <w:rsid w:val="00C92723"/>
    <w:rsid w:val="00C92FFA"/>
    <w:rsid w:val="00C93080"/>
    <w:rsid w:val="00C9313F"/>
    <w:rsid w:val="00C935EE"/>
    <w:rsid w:val="00C93840"/>
    <w:rsid w:val="00C93A3E"/>
    <w:rsid w:val="00C946A5"/>
    <w:rsid w:val="00C94B3F"/>
    <w:rsid w:val="00C96D8D"/>
    <w:rsid w:val="00C96E49"/>
    <w:rsid w:val="00C974FD"/>
    <w:rsid w:val="00C978AA"/>
    <w:rsid w:val="00C97AEF"/>
    <w:rsid w:val="00C97D1F"/>
    <w:rsid w:val="00C97E05"/>
    <w:rsid w:val="00CA03FF"/>
    <w:rsid w:val="00CA065E"/>
    <w:rsid w:val="00CA18F1"/>
    <w:rsid w:val="00CA33F3"/>
    <w:rsid w:val="00CA3A1A"/>
    <w:rsid w:val="00CA6B78"/>
    <w:rsid w:val="00CA6F20"/>
    <w:rsid w:val="00CA73FF"/>
    <w:rsid w:val="00CB02CF"/>
    <w:rsid w:val="00CB0327"/>
    <w:rsid w:val="00CB1333"/>
    <w:rsid w:val="00CB2110"/>
    <w:rsid w:val="00CB2114"/>
    <w:rsid w:val="00CB2366"/>
    <w:rsid w:val="00CB267D"/>
    <w:rsid w:val="00CB28B4"/>
    <w:rsid w:val="00CB2D1B"/>
    <w:rsid w:val="00CB3660"/>
    <w:rsid w:val="00CB36A5"/>
    <w:rsid w:val="00CB3D40"/>
    <w:rsid w:val="00CB3DA1"/>
    <w:rsid w:val="00CB4393"/>
    <w:rsid w:val="00CB4591"/>
    <w:rsid w:val="00CB47ED"/>
    <w:rsid w:val="00CB52DB"/>
    <w:rsid w:val="00CB558B"/>
    <w:rsid w:val="00CB61CE"/>
    <w:rsid w:val="00CB67FF"/>
    <w:rsid w:val="00CB7F85"/>
    <w:rsid w:val="00CC0611"/>
    <w:rsid w:val="00CC1538"/>
    <w:rsid w:val="00CC1FAC"/>
    <w:rsid w:val="00CC275A"/>
    <w:rsid w:val="00CC3E4E"/>
    <w:rsid w:val="00CC58FD"/>
    <w:rsid w:val="00CC69BC"/>
    <w:rsid w:val="00CC6C66"/>
    <w:rsid w:val="00CC709E"/>
    <w:rsid w:val="00CC796F"/>
    <w:rsid w:val="00CC7D3F"/>
    <w:rsid w:val="00CD00DE"/>
    <w:rsid w:val="00CD0864"/>
    <w:rsid w:val="00CD191F"/>
    <w:rsid w:val="00CD1D6A"/>
    <w:rsid w:val="00CD2626"/>
    <w:rsid w:val="00CD2B23"/>
    <w:rsid w:val="00CD3CF4"/>
    <w:rsid w:val="00CD4045"/>
    <w:rsid w:val="00CD4172"/>
    <w:rsid w:val="00CD466F"/>
    <w:rsid w:val="00CD4B9D"/>
    <w:rsid w:val="00CD4F36"/>
    <w:rsid w:val="00CD530B"/>
    <w:rsid w:val="00CD55AF"/>
    <w:rsid w:val="00CD5B44"/>
    <w:rsid w:val="00CD5B87"/>
    <w:rsid w:val="00CD75E4"/>
    <w:rsid w:val="00CD7766"/>
    <w:rsid w:val="00CD78FF"/>
    <w:rsid w:val="00CD7A6B"/>
    <w:rsid w:val="00CE0026"/>
    <w:rsid w:val="00CE029A"/>
    <w:rsid w:val="00CE052E"/>
    <w:rsid w:val="00CE159A"/>
    <w:rsid w:val="00CE1D68"/>
    <w:rsid w:val="00CE238C"/>
    <w:rsid w:val="00CE2DFE"/>
    <w:rsid w:val="00CE35AE"/>
    <w:rsid w:val="00CE36DC"/>
    <w:rsid w:val="00CE38A2"/>
    <w:rsid w:val="00CE4D7B"/>
    <w:rsid w:val="00CE725D"/>
    <w:rsid w:val="00CE78B8"/>
    <w:rsid w:val="00CE7AC3"/>
    <w:rsid w:val="00CF004A"/>
    <w:rsid w:val="00CF0B41"/>
    <w:rsid w:val="00CF0EC5"/>
    <w:rsid w:val="00CF0FF6"/>
    <w:rsid w:val="00CF1345"/>
    <w:rsid w:val="00CF14E2"/>
    <w:rsid w:val="00CF2688"/>
    <w:rsid w:val="00CF2A21"/>
    <w:rsid w:val="00CF42EB"/>
    <w:rsid w:val="00CF46DE"/>
    <w:rsid w:val="00CF70D2"/>
    <w:rsid w:val="00CF7A55"/>
    <w:rsid w:val="00D0024D"/>
    <w:rsid w:val="00D00287"/>
    <w:rsid w:val="00D0044B"/>
    <w:rsid w:val="00D00BF7"/>
    <w:rsid w:val="00D01B75"/>
    <w:rsid w:val="00D02020"/>
    <w:rsid w:val="00D02397"/>
    <w:rsid w:val="00D02FDF"/>
    <w:rsid w:val="00D0477E"/>
    <w:rsid w:val="00D0491D"/>
    <w:rsid w:val="00D0519A"/>
    <w:rsid w:val="00D059E1"/>
    <w:rsid w:val="00D05E5F"/>
    <w:rsid w:val="00D0622B"/>
    <w:rsid w:val="00D063F4"/>
    <w:rsid w:val="00D067C7"/>
    <w:rsid w:val="00D072BD"/>
    <w:rsid w:val="00D07423"/>
    <w:rsid w:val="00D07D90"/>
    <w:rsid w:val="00D10444"/>
    <w:rsid w:val="00D1057D"/>
    <w:rsid w:val="00D10AC6"/>
    <w:rsid w:val="00D11C13"/>
    <w:rsid w:val="00D11F56"/>
    <w:rsid w:val="00D1263C"/>
    <w:rsid w:val="00D128C1"/>
    <w:rsid w:val="00D12C93"/>
    <w:rsid w:val="00D12CF3"/>
    <w:rsid w:val="00D1309D"/>
    <w:rsid w:val="00D13601"/>
    <w:rsid w:val="00D1370A"/>
    <w:rsid w:val="00D14109"/>
    <w:rsid w:val="00D14D33"/>
    <w:rsid w:val="00D14E8E"/>
    <w:rsid w:val="00D151A3"/>
    <w:rsid w:val="00D154A2"/>
    <w:rsid w:val="00D16111"/>
    <w:rsid w:val="00D1677B"/>
    <w:rsid w:val="00D17427"/>
    <w:rsid w:val="00D17B6D"/>
    <w:rsid w:val="00D20064"/>
    <w:rsid w:val="00D20C62"/>
    <w:rsid w:val="00D22D69"/>
    <w:rsid w:val="00D23EA4"/>
    <w:rsid w:val="00D24A1E"/>
    <w:rsid w:val="00D25F05"/>
    <w:rsid w:val="00D25F07"/>
    <w:rsid w:val="00D26245"/>
    <w:rsid w:val="00D26F70"/>
    <w:rsid w:val="00D273C6"/>
    <w:rsid w:val="00D3042F"/>
    <w:rsid w:val="00D3057D"/>
    <w:rsid w:val="00D307CA"/>
    <w:rsid w:val="00D30A86"/>
    <w:rsid w:val="00D30EDE"/>
    <w:rsid w:val="00D31134"/>
    <w:rsid w:val="00D31431"/>
    <w:rsid w:val="00D31B74"/>
    <w:rsid w:val="00D31E8C"/>
    <w:rsid w:val="00D335A8"/>
    <w:rsid w:val="00D34AC2"/>
    <w:rsid w:val="00D35D26"/>
    <w:rsid w:val="00D36B36"/>
    <w:rsid w:val="00D36BE1"/>
    <w:rsid w:val="00D36C07"/>
    <w:rsid w:val="00D36EA1"/>
    <w:rsid w:val="00D37BE0"/>
    <w:rsid w:val="00D4000E"/>
    <w:rsid w:val="00D40B2A"/>
    <w:rsid w:val="00D414DE"/>
    <w:rsid w:val="00D41813"/>
    <w:rsid w:val="00D4181A"/>
    <w:rsid w:val="00D4255E"/>
    <w:rsid w:val="00D42595"/>
    <w:rsid w:val="00D429DB"/>
    <w:rsid w:val="00D42DFA"/>
    <w:rsid w:val="00D4301A"/>
    <w:rsid w:val="00D43F44"/>
    <w:rsid w:val="00D44A1B"/>
    <w:rsid w:val="00D44B1C"/>
    <w:rsid w:val="00D44D43"/>
    <w:rsid w:val="00D44E67"/>
    <w:rsid w:val="00D457FF"/>
    <w:rsid w:val="00D462D6"/>
    <w:rsid w:val="00D46847"/>
    <w:rsid w:val="00D46D69"/>
    <w:rsid w:val="00D473B2"/>
    <w:rsid w:val="00D47489"/>
    <w:rsid w:val="00D47A70"/>
    <w:rsid w:val="00D51C2E"/>
    <w:rsid w:val="00D5207E"/>
    <w:rsid w:val="00D5354E"/>
    <w:rsid w:val="00D53667"/>
    <w:rsid w:val="00D53CB4"/>
    <w:rsid w:val="00D559A2"/>
    <w:rsid w:val="00D55D7B"/>
    <w:rsid w:val="00D561AB"/>
    <w:rsid w:val="00D56713"/>
    <w:rsid w:val="00D56B28"/>
    <w:rsid w:val="00D56B43"/>
    <w:rsid w:val="00D56C1A"/>
    <w:rsid w:val="00D56E7A"/>
    <w:rsid w:val="00D576EF"/>
    <w:rsid w:val="00D57898"/>
    <w:rsid w:val="00D60A2A"/>
    <w:rsid w:val="00D60B8D"/>
    <w:rsid w:val="00D60CAC"/>
    <w:rsid w:val="00D6185C"/>
    <w:rsid w:val="00D623C9"/>
    <w:rsid w:val="00D6334C"/>
    <w:rsid w:val="00D63FA8"/>
    <w:rsid w:val="00D63FE0"/>
    <w:rsid w:val="00D640B9"/>
    <w:rsid w:val="00D64CAA"/>
    <w:rsid w:val="00D64F04"/>
    <w:rsid w:val="00D65527"/>
    <w:rsid w:val="00D657B2"/>
    <w:rsid w:val="00D657D7"/>
    <w:rsid w:val="00D65825"/>
    <w:rsid w:val="00D65C5C"/>
    <w:rsid w:val="00D65F32"/>
    <w:rsid w:val="00D669F8"/>
    <w:rsid w:val="00D6711A"/>
    <w:rsid w:val="00D679DF"/>
    <w:rsid w:val="00D702F8"/>
    <w:rsid w:val="00D70443"/>
    <w:rsid w:val="00D70491"/>
    <w:rsid w:val="00D714C4"/>
    <w:rsid w:val="00D732C5"/>
    <w:rsid w:val="00D739F0"/>
    <w:rsid w:val="00D73C68"/>
    <w:rsid w:val="00D740D0"/>
    <w:rsid w:val="00D74273"/>
    <w:rsid w:val="00D74563"/>
    <w:rsid w:val="00D74AAF"/>
    <w:rsid w:val="00D74E95"/>
    <w:rsid w:val="00D75356"/>
    <w:rsid w:val="00D75D01"/>
    <w:rsid w:val="00D75E75"/>
    <w:rsid w:val="00D76249"/>
    <w:rsid w:val="00D7633C"/>
    <w:rsid w:val="00D76A05"/>
    <w:rsid w:val="00D76A74"/>
    <w:rsid w:val="00D76F6F"/>
    <w:rsid w:val="00D77031"/>
    <w:rsid w:val="00D771E1"/>
    <w:rsid w:val="00D774EE"/>
    <w:rsid w:val="00D77BD0"/>
    <w:rsid w:val="00D77C59"/>
    <w:rsid w:val="00D80D92"/>
    <w:rsid w:val="00D81372"/>
    <w:rsid w:val="00D813D8"/>
    <w:rsid w:val="00D81E5A"/>
    <w:rsid w:val="00D81EAF"/>
    <w:rsid w:val="00D81F87"/>
    <w:rsid w:val="00D823E1"/>
    <w:rsid w:val="00D8258F"/>
    <w:rsid w:val="00D82965"/>
    <w:rsid w:val="00D82F9E"/>
    <w:rsid w:val="00D83D8A"/>
    <w:rsid w:val="00D8451C"/>
    <w:rsid w:val="00D84944"/>
    <w:rsid w:val="00D85254"/>
    <w:rsid w:val="00D8541E"/>
    <w:rsid w:val="00D85691"/>
    <w:rsid w:val="00D864BD"/>
    <w:rsid w:val="00D873E5"/>
    <w:rsid w:val="00D87491"/>
    <w:rsid w:val="00D87791"/>
    <w:rsid w:val="00D87CC6"/>
    <w:rsid w:val="00D87DA9"/>
    <w:rsid w:val="00D90EBB"/>
    <w:rsid w:val="00D91164"/>
    <w:rsid w:val="00D911A0"/>
    <w:rsid w:val="00D91513"/>
    <w:rsid w:val="00D923E3"/>
    <w:rsid w:val="00D933D0"/>
    <w:rsid w:val="00D9363B"/>
    <w:rsid w:val="00D94D41"/>
    <w:rsid w:val="00D94EB0"/>
    <w:rsid w:val="00D94F33"/>
    <w:rsid w:val="00D9571F"/>
    <w:rsid w:val="00D96068"/>
    <w:rsid w:val="00D9658B"/>
    <w:rsid w:val="00D96EB0"/>
    <w:rsid w:val="00D96FAD"/>
    <w:rsid w:val="00D97437"/>
    <w:rsid w:val="00D97806"/>
    <w:rsid w:val="00D979C8"/>
    <w:rsid w:val="00D97F40"/>
    <w:rsid w:val="00DA0A9A"/>
    <w:rsid w:val="00DA0D8F"/>
    <w:rsid w:val="00DA0DDC"/>
    <w:rsid w:val="00DA0E5D"/>
    <w:rsid w:val="00DA0E8C"/>
    <w:rsid w:val="00DA1C16"/>
    <w:rsid w:val="00DA1D41"/>
    <w:rsid w:val="00DA1EF0"/>
    <w:rsid w:val="00DA288E"/>
    <w:rsid w:val="00DA30C4"/>
    <w:rsid w:val="00DA3542"/>
    <w:rsid w:val="00DA3735"/>
    <w:rsid w:val="00DA37BC"/>
    <w:rsid w:val="00DA3A73"/>
    <w:rsid w:val="00DA3C65"/>
    <w:rsid w:val="00DA3F6C"/>
    <w:rsid w:val="00DA4070"/>
    <w:rsid w:val="00DA4273"/>
    <w:rsid w:val="00DA43EC"/>
    <w:rsid w:val="00DA4FA0"/>
    <w:rsid w:val="00DA50F7"/>
    <w:rsid w:val="00DA5700"/>
    <w:rsid w:val="00DA60C4"/>
    <w:rsid w:val="00DA78B7"/>
    <w:rsid w:val="00DA7A96"/>
    <w:rsid w:val="00DA7CB1"/>
    <w:rsid w:val="00DB1012"/>
    <w:rsid w:val="00DB179E"/>
    <w:rsid w:val="00DB2EBA"/>
    <w:rsid w:val="00DB2F2C"/>
    <w:rsid w:val="00DB3C3C"/>
    <w:rsid w:val="00DB4717"/>
    <w:rsid w:val="00DB4FBF"/>
    <w:rsid w:val="00DB70F5"/>
    <w:rsid w:val="00DB785A"/>
    <w:rsid w:val="00DB7877"/>
    <w:rsid w:val="00DB7F15"/>
    <w:rsid w:val="00DB7FD7"/>
    <w:rsid w:val="00DC04E8"/>
    <w:rsid w:val="00DC2714"/>
    <w:rsid w:val="00DC298E"/>
    <w:rsid w:val="00DC2F50"/>
    <w:rsid w:val="00DC3873"/>
    <w:rsid w:val="00DC3F1E"/>
    <w:rsid w:val="00DC46CC"/>
    <w:rsid w:val="00DC4A4B"/>
    <w:rsid w:val="00DC514B"/>
    <w:rsid w:val="00DC54EC"/>
    <w:rsid w:val="00DC5F3C"/>
    <w:rsid w:val="00DC611D"/>
    <w:rsid w:val="00DC61EF"/>
    <w:rsid w:val="00DC69BB"/>
    <w:rsid w:val="00DC6FEA"/>
    <w:rsid w:val="00DC7A79"/>
    <w:rsid w:val="00DD0925"/>
    <w:rsid w:val="00DD1628"/>
    <w:rsid w:val="00DD1BB0"/>
    <w:rsid w:val="00DD2789"/>
    <w:rsid w:val="00DD296C"/>
    <w:rsid w:val="00DD2FCD"/>
    <w:rsid w:val="00DD31CB"/>
    <w:rsid w:val="00DD3314"/>
    <w:rsid w:val="00DD3DB5"/>
    <w:rsid w:val="00DD3DF1"/>
    <w:rsid w:val="00DD4B04"/>
    <w:rsid w:val="00DD4FAD"/>
    <w:rsid w:val="00DD530C"/>
    <w:rsid w:val="00DD54C2"/>
    <w:rsid w:val="00DD5D2F"/>
    <w:rsid w:val="00DD607B"/>
    <w:rsid w:val="00DD6B52"/>
    <w:rsid w:val="00DD6DAA"/>
    <w:rsid w:val="00DD78B3"/>
    <w:rsid w:val="00DD7AFE"/>
    <w:rsid w:val="00DE0FCE"/>
    <w:rsid w:val="00DE1380"/>
    <w:rsid w:val="00DE2622"/>
    <w:rsid w:val="00DE2C2F"/>
    <w:rsid w:val="00DE3029"/>
    <w:rsid w:val="00DE307C"/>
    <w:rsid w:val="00DE3651"/>
    <w:rsid w:val="00DE3936"/>
    <w:rsid w:val="00DE4478"/>
    <w:rsid w:val="00DE4517"/>
    <w:rsid w:val="00DE4901"/>
    <w:rsid w:val="00DE50B8"/>
    <w:rsid w:val="00DE51F3"/>
    <w:rsid w:val="00DE57E5"/>
    <w:rsid w:val="00DE5887"/>
    <w:rsid w:val="00DE5BB5"/>
    <w:rsid w:val="00DE5E00"/>
    <w:rsid w:val="00DE5F0B"/>
    <w:rsid w:val="00DE6860"/>
    <w:rsid w:val="00DE7415"/>
    <w:rsid w:val="00DE7BE4"/>
    <w:rsid w:val="00DF0684"/>
    <w:rsid w:val="00DF0FF4"/>
    <w:rsid w:val="00DF1186"/>
    <w:rsid w:val="00DF17D0"/>
    <w:rsid w:val="00DF1CEE"/>
    <w:rsid w:val="00DF1D7E"/>
    <w:rsid w:val="00DF25ED"/>
    <w:rsid w:val="00DF2C5B"/>
    <w:rsid w:val="00DF3B98"/>
    <w:rsid w:val="00DF4D62"/>
    <w:rsid w:val="00DF595E"/>
    <w:rsid w:val="00DF5A8F"/>
    <w:rsid w:val="00DF5C87"/>
    <w:rsid w:val="00DF619F"/>
    <w:rsid w:val="00DF6672"/>
    <w:rsid w:val="00DF67FF"/>
    <w:rsid w:val="00DF6DB6"/>
    <w:rsid w:val="00DF6FC2"/>
    <w:rsid w:val="00E0025E"/>
    <w:rsid w:val="00E004FE"/>
    <w:rsid w:val="00E012FC"/>
    <w:rsid w:val="00E01C00"/>
    <w:rsid w:val="00E01F2B"/>
    <w:rsid w:val="00E02025"/>
    <w:rsid w:val="00E02724"/>
    <w:rsid w:val="00E02BEB"/>
    <w:rsid w:val="00E02F47"/>
    <w:rsid w:val="00E0362C"/>
    <w:rsid w:val="00E03982"/>
    <w:rsid w:val="00E041F4"/>
    <w:rsid w:val="00E05371"/>
    <w:rsid w:val="00E064D7"/>
    <w:rsid w:val="00E068DF"/>
    <w:rsid w:val="00E06941"/>
    <w:rsid w:val="00E1011A"/>
    <w:rsid w:val="00E102D2"/>
    <w:rsid w:val="00E1036D"/>
    <w:rsid w:val="00E10E77"/>
    <w:rsid w:val="00E10F48"/>
    <w:rsid w:val="00E113F6"/>
    <w:rsid w:val="00E1208A"/>
    <w:rsid w:val="00E1228D"/>
    <w:rsid w:val="00E12599"/>
    <w:rsid w:val="00E128B3"/>
    <w:rsid w:val="00E1330F"/>
    <w:rsid w:val="00E144B8"/>
    <w:rsid w:val="00E14906"/>
    <w:rsid w:val="00E15232"/>
    <w:rsid w:val="00E155CD"/>
    <w:rsid w:val="00E15DF9"/>
    <w:rsid w:val="00E166F5"/>
    <w:rsid w:val="00E16C9B"/>
    <w:rsid w:val="00E16CE3"/>
    <w:rsid w:val="00E16F72"/>
    <w:rsid w:val="00E17B98"/>
    <w:rsid w:val="00E17BD8"/>
    <w:rsid w:val="00E17E76"/>
    <w:rsid w:val="00E20669"/>
    <w:rsid w:val="00E21716"/>
    <w:rsid w:val="00E218B9"/>
    <w:rsid w:val="00E21B1E"/>
    <w:rsid w:val="00E228FA"/>
    <w:rsid w:val="00E22FC7"/>
    <w:rsid w:val="00E247D7"/>
    <w:rsid w:val="00E24C10"/>
    <w:rsid w:val="00E24DF5"/>
    <w:rsid w:val="00E25D89"/>
    <w:rsid w:val="00E25DE4"/>
    <w:rsid w:val="00E26C15"/>
    <w:rsid w:val="00E270DD"/>
    <w:rsid w:val="00E30104"/>
    <w:rsid w:val="00E305DC"/>
    <w:rsid w:val="00E30DAA"/>
    <w:rsid w:val="00E311D1"/>
    <w:rsid w:val="00E31234"/>
    <w:rsid w:val="00E31318"/>
    <w:rsid w:val="00E316B4"/>
    <w:rsid w:val="00E32523"/>
    <w:rsid w:val="00E32F26"/>
    <w:rsid w:val="00E332B9"/>
    <w:rsid w:val="00E33305"/>
    <w:rsid w:val="00E3353F"/>
    <w:rsid w:val="00E33D0F"/>
    <w:rsid w:val="00E34091"/>
    <w:rsid w:val="00E351B7"/>
    <w:rsid w:val="00E3694D"/>
    <w:rsid w:val="00E37165"/>
    <w:rsid w:val="00E372E4"/>
    <w:rsid w:val="00E37718"/>
    <w:rsid w:val="00E37C64"/>
    <w:rsid w:val="00E37D0E"/>
    <w:rsid w:val="00E37EAA"/>
    <w:rsid w:val="00E4084B"/>
    <w:rsid w:val="00E40A51"/>
    <w:rsid w:val="00E40EA5"/>
    <w:rsid w:val="00E41DFF"/>
    <w:rsid w:val="00E41F61"/>
    <w:rsid w:val="00E4293D"/>
    <w:rsid w:val="00E42A39"/>
    <w:rsid w:val="00E42A3F"/>
    <w:rsid w:val="00E447EB"/>
    <w:rsid w:val="00E45893"/>
    <w:rsid w:val="00E45F85"/>
    <w:rsid w:val="00E4668A"/>
    <w:rsid w:val="00E470A9"/>
    <w:rsid w:val="00E47349"/>
    <w:rsid w:val="00E47879"/>
    <w:rsid w:val="00E47A43"/>
    <w:rsid w:val="00E47C0E"/>
    <w:rsid w:val="00E47E3D"/>
    <w:rsid w:val="00E502B4"/>
    <w:rsid w:val="00E50723"/>
    <w:rsid w:val="00E50BF3"/>
    <w:rsid w:val="00E50C26"/>
    <w:rsid w:val="00E51A22"/>
    <w:rsid w:val="00E51FB3"/>
    <w:rsid w:val="00E52334"/>
    <w:rsid w:val="00E52654"/>
    <w:rsid w:val="00E53A55"/>
    <w:rsid w:val="00E53BC8"/>
    <w:rsid w:val="00E5424A"/>
    <w:rsid w:val="00E542B1"/>
    <w:rsid w:val="00E558C2"/>
    <w:rsid w:val="00E55A64"/>
    <w:rsid w:val="00E55EB5"/>
    <w:rsid w:val="00E57157"/>
    <w:rsid w:val="00E57DD1"/>
    <w:rsid w:val="00E60490"/>
    <w:rsid w:val="00E60D9F"/>
    <w:rsid w:val="00E61C1E"/>
    <w:rsid w:val="00E6247F"/>
    <w:rsid w:val="00E62D6D"/>
    <w:rsid w:val="00E62E67"/>
    <w:rsid w:val="00E6318C"/>
    <w:rsid w:val="00E63680"/>
    <w:rsid w:val="00E6379A"/>
    <w:rsid w:val="00E63AEB"/>
    <w:rsid w:val="00E64909"/>
    <w:rsid w:val="00E64F67"/>
    <w:rsid w:val="00E654E9"/>
    <w:rsid w:val="00E6591B"/>
    <w:rsid w:val="00E6628E"/>
    <w:rsid w:val="00E662F9"/>
    <w:rsid w:val="00E66818"/>
    <w:rsid w:val="00E672B2"/>
    <w:rsid w:val="00E67B9B"/>
    <w:rsid w:val="00E70FC7"/>
    <w:rsid w:val="00E719CB"/>
    <w:rsid w:val="00E72982"/>
    <w:rsid w:val="00E73A63"/>
    <w:rsid w:val="00E741B7"/>
    <w:rsid w:val="00E7440C"/>
    <w:rsid w:val="00E750CF"/>
    <w:rsid w:val="00E75CEE"/>
    <w:rsid w:val="00E76350"/>
    <w:rsid w:val="00E76E3B"/>
    <w:rsid w:val="00E77261"/>
    <w:rsid w:val="00E77ECE"/>
    <w:rsid w:val="00E8001D"/>
    <w:rsid w:val="00E8054D"/>
    <w:rsid w:val="00E8061E"/>
    <w:rsid w:val="00E81DF8"/>
    <w:rsid w:val="00E826CB"/>
    <w:rsid w:val="00E82AA8"/>
    <w:rsid w:val="00E8347E"/>
    <w:rsid w:val="00E837E4"/>
    <w:rsid w:val="00E83982"/>
    <w:rsid w:val="00E8406F"/>
    <w:rsid w:val="00E84127"/>
    <w:rsid w:val="00E85261"/>
    <w:rsid w:val="00E85308"/>
    <w:rsid w:val="00E85BF8"/>
    <w:rsid w:val="00E862E7"/>
    <w:rsid w:val="00E866D0"/>
    <w:rsid w:val="00E86A6B"/>
    <w:rsid w:val="00E902A7"/>
    <w:rsid w:val="00E90C3D"/>
    <w:rsid w:val="00E90DCB"/>
    <w:rsid w:val="00E91C3C"/>
    <w:rsid w:val="00E9266E"/>
    <w:rsid w:val="00E92916"/>
    <w:rsid w:val="00E93057"/>
    <w:rsid w:val="00E93A1D"/>
    <w:rsid w:val="00E93F6F"/>
    <w:rsid w:val="00E93FF0"/>
    <w:rsid w:val="00E947C8"/>
    <w:rsid w:val="00E94A88"/>
    <w:rsid w:val="00E94EA1"/>
    <w:rsid w:val="00E9524D"/>
    <w:rsid w:val="00E9588E"/>
    <w:rsid w:val="00E95925"/>
    <w:rsid w:val="00E97091"/>
    <w:rsid w:val="00E97429"/>
    <w:rsid w:val="00E97528"/>
    <w:rsid w:val="00E975E7"/>
    <w:rsid w:val="00E97D26"/>
    <w:rsid w:val="00EA048E"/>
    <w:rsid w:val="00EA07BA"/>
    <w:rsid w:val="00EA0992"/>
    <w:rsid w:val="00EA120F"/>
    <w:rsid w:val="00EA127F"/>
    <w:rsid w:val="00EA1400"/>
    <w:rsid w:val="00EA1719"/>
    <w:rsid w:val="00EA17B7"/>
    <w:rsid w:val="00EA18BD"/>
    <w:rsid w:val="00EA22B1"/>
    <w:rsid w:val="00EA2A7B"/>
    <w:rsid w:val="00EA2DE1"/>
    <w:rsid w:val="00EA3468"/>
    <w:rsid w:val="00EA3FC5"/>
    <w:rsid w:val="00EA432C"/>
    <w:rsid w:val="00EA4C99"/>
    <w:rsid w:val="00EA4DD7"/>
    <w:rsid w:val="00EA4E0E"/>
    <w:rsid w:val="00EA6255"/>
    <w:rsid w:val="00EA66E0"/>
    <w:rsid w:val="00EA6984"/>
    <w:rsid w:val="00EA6A4C"/>
    <w:rsid w:val="00EA7107"/>
    <w:rsid w:val="00EA7311"/>
    <w:rsid w:val="00EA7CA6"/>
    <w:rsid w:val="00EB0E40"/>
    <w:rsid w:val="00EB0F86"/>
    <w:rsid w:val="00EB135B"/>
    <w:rsid w:val="00EB1705"/>
    <w:rsid w:val="00EB211A"/>
    <w:rsid w:val="00EB2E91"/>
    <w:rsid w:val="00EB30EF"/>
    <w:rsid w:val="00EB345D"/>
    <w:rsid w:val="00EB4414"/>
    <w:rsid w:val="00EB4603"/>
    <w:rsid w:val="00EB471E"/>
    <w:rsid w:val="00EB64CA"/>
    <w:rsid w:val="00EB6CDD"/>
    <w:rsid w:val="00EB6DF5"/>
    <w:rsid w:val="00EB7F51"/>
    <w:rsid w:val="00EC0695"/>
    <w:rsid w:val="00EC0E92"/>
    <w:rsid w:val="00EC127D"/>
    <w:rsid w:val="00EC1405"/>
    <w:rsid w:val="00EC16B6"/>
    <w:rsid w:val="00EC257D"/>
    <w:rsid w:val="00EC35B3"/>
    <w:rsid w:val="00EC375B"/>
    <w:rsid w:val="00EC541E"/>
    <w:rsid w:val="00EC54E4"/>
    <w:rsid w:val="00EC5633"/>
    <w:rsid w:val="00EC6551"/>
    <w:rsid w:val="00EC65BE"/>
    <w:rsid w:val="00EC69E9"/>
    <w:rsid w:val="00EC72AD"/>
    <w:rsid w:val="00EC7771"/>
    <w:rsid w:val="00EC7AF6"/>
    <w:rsid w:val="00ED136E"/>
    <w:rsid w:val="00ED1523"/>
    <w:rsid w:val="00ED18B6"/>
    <w:rsid w:val="00ED19A5"/>
    <w:rsid w:val="00ED1EA2"/>
    <w:rsid w:val="00ED22AE"/>
    <w:rsid w:val="00ED2691"/>
    <w:rsid w:val="00ED26B8"/>
    <w:rsid w:val="00ED2EF6"/>
    <w:rsid w:val="00ED32B7"/>
    <w:rsid w:val="00ED5817"/>
    <w:rsid w:val="00ED7FFD"/>
    <w:rsid w:val="00EE0491"/>
    <w:rsid w:val="00EE056D"/>
    <w:rsid w:val="00EE0E79"/>
    <w:rsid w:val="00EE250A"/>
    <w:rsid w:val="00EE2510"/>
    <w:rsid w:val="00EE2527"/>
    <w:rsid w:val="00EE392C"/>
    <w:rsid w:val="00EE5A40"/>
    <w:rsid w:val="00EE6515"/>
    <w:rsid w:val="00EE758F"/>
    <w:rsid w:val="00EF025D"/>
    <w:rsid w:val="00EF1E24"/>
    <w:rsid w:val="00EF220D"/>
    <w:rsid w:val="00EF22AD"/>
    <w:rsid w:val="00EF22DF"/>
    <w:rsid w:val="00EF238B"/>
    <w:rsid w:val="00EF2B38"/>
    <w:rsid w:val="00EF5D15"/>
    <w:rsid w:val="00EF6602"/>
    <w:rsid w:val="00EF6A68"/>
    <w:rsid w:val="00EF7038"/>
    <w:rsid w:val="00EF7567"/>
    <w:rsid w:val="00EF7C6B"/>
    <w:rsid w:val="00F0006F"/>
    <w:rsid w:val="00F00199"/>
    <w:rsid w:val="00F00D7A"/>
    <w:rsid w:val="00F00DE9"/>
    <w:rsid w:val="00F00E91"/>
    <w:rsid w:val="00F010D5"/>
    <w:rsid w:val="00F01846"/>
    <w:rsid w:val="00F01B92"/>
    <w:rsid w:val="00F01CFD"/>
    <w:rsid w:val="00F02517"/>
    <w:rsid w:val="00F02542"/>
    <w:rsid w:val="00F026DB"/>
    <w:rsid w:val="00F03587"/>
    <w:rsid w:val="00F0428F"/>
    <w:rsid w:val="00F04961"/>
    <w:rsid w:val="00F04AE9"/>
    <w:rsid w:val="00F050FD"/>
    <w:rsid w:val="00F058A5"/>
    <w:rsid w:val="00F05F1B"/>
    <w:rsid w:val="00F0730D"/>
    <w:rsid w:val="00F07A47"/>
    <w:rsid w:val="00F07EC7"/>
    <w:rsid w:val="00F1090E"/>
    <w:rsid w:val="00F11210"/>
    <w:rsid w:val="00F11452"/>
    <w:rsid w:val="00F11500"/>
    <w:rsid w:val="00F11786"/>
    <w:rsid w:val="00F129B7"/>
    <w:rsid w:val="00F12A3D"/>
    <w:rsid w:val="00F12FA7"/>
    <w:rsid w:val="00F13997"/>
    <w:rsid w:val="00F150A3"/>
    <w:rsid w:val="00F15FF5"/>
    <w:rsid w:val="00F16554"/>
    <w:rsid w:val="00F167ED"/>
    <w:rsid w:val="00F1684A"/>
    <w:rsid w:val="00F16A64"/>
    <w:rsid w:val="00F1721C"/>
    <w:rsid w:val="00F1735B"/>
    <w:rsid w:val="00F17479"/>
    <w:rsid w:val="00F20183"/>
    <w:rsid w:val="00F20187"/>
    <w:rsid w:val="00F2083B"/>
    <w:rsid w:val="00F2155D"/>
    <w:rsid w:val="00F21800"/>
    <w:rsid w:val="00F21C16"/>
    <w:rsid w:val="00F21D2F"/>
    <w:rsid w:val="00F22689"/>
    <w:rsid w:val="00F2300C"/>
    <w:rsid w:val="00F2352C"/>
    <w:rsid w:val="00F23BB3"/>
    <w:rsid w:val="00F24BA6"/>
    <w:rsid w:val="00F2530C"/>
    <w:rsid w:val="00F2538E"/>
    <w:rsid w:val="00F2643F"/>
    <w:rsid w:val="00F2678D"/>
    <w:rsid w:val="00F27B9F"/>
    <w:rsid w:val="00F302AC"/>
    <w:rsid w:val="00F31077"/>
    <w:rsid w:val="00F31473"/>
    <w:rsid w:val="00F31599"/>
    <w:rsid w:val="00F31B29"/>
    <w:rsid w:val="00F3266F"/>
    <w:rsid w:val="00F3278D"/>
    <w:rsid w:val="00F32BD8"/>
    <w:rsid w:val="00F3308F"/>
    <w:rsid w:val="00F33D91"/>
    <w:rsid w:val="00F3527D"/>
    <w:rsid w:val="00F35894"/>
    <w:rsid w:val="00F359C9"/>
    <w:rsid w:val="00F36340"/>
    <w:rsid w:val="00F3637D"/>
    <w:rsid w:val="00F36B33"/>
    <w:rsid w:val="00F36F1C"/>
    <w:rsid w:val="00F37213"/>
    <w:rsid w:val="00F37705"/>
    <w:rsid w:val="00F37EF6"/>
    <w:rsid w:val="00F37FE9"/>
    <w:rsid w:val="00F37FF6"/>
    <w:rsid w:val="00F40221"/>
    <w:rsid w:val="00F40495"/>
    <w:rsid w:val="00F40566"/>
    <w:rsid w:val="00F40939"/>
    <w:rsid w:val="00F40A21"/>
    <w:rsid w:val="00F40A3F"/>
    <w:rsid w:val="00F41F25"/>
    <w:rsid w:val="00F42D05"/>
    <w:rsid w:val="00F42FFB"/>
    <w:rsid w:val="00F4358C"/>
    <w:rsid w:val="00F4488A"/>
    <w:rsid w:val="00F448C3"/>
    <w:rsid w:val="00F44B5D"/>
    <w:rsid w:val="00F44FEA"/>
    <w:rsid w:val="00F4512D"/>
    <w:rsid w:val="00F45725"/>
    <w:rsid w:val="00F459D8"/>
    <w:rsid w:val="00F459DB"/>
    <w:rsid w:val="00F45B1F"/>
    <w:rsid w:val="00F465FE"/>
    <w:rsid w:val="00F46E71"/>
    <w:rsid w:val="00F46F80"/>
    <w:rsid w:val="00F474C8"/>
    <w:rsid w:val="00F4799B"/>
    <w:rsid w:val="00F47B63"/>
    <w:rsid w:val="00F5094A"/>
    <w:rsid w:val="00F51016"/>
    <w:rsid w:val="00F51050"/>
    <w:rsid w:val="00F51F86"/>
    <w:rsid w:val="00F52132"/>
    <w:rsid w:val="00F52365"/>
    <w:rsid w:val="00F537D3"/>
    <w:rsid w:val="00F53C8D"/>
    <w:rsid w:val="00F53CF7"/>
    <w:rsid w:val="00F53FA2"/>
    <w:rsid w:val="00F54821"/>
    <w:rsid w:val="00F54843"/>
    <w:rsid w:val="00F550BF"/>
    <w:rsid w:val="00F5564B"/>
    <w:rsid w:val="00F569D8"/>
    <w:rsid w:val="00F56D87"/>
    <w:rsid w:val="00F56F0D"/>
    <w:rsid w:val="00F578CE"/>
    <w:rsid w:val="00F57AE2"/>
    <w:rsid w:val="00F57E01"/>
    <w:rsid w:val="00F60546"/>
    <w:rsid w:val="00F60BED"/>
    <w:rsid w:val="00F60FDB"/>
    <w:rsid w:val="00F61563"/>
    <w:rsid w:val="00F62859"/>
    <w:rsid w:val="00F62AD7"/>
    <w:rsid w:val="00F6471A"/>
    <w:rsid w:val="00F65FB1"/>
    <w:rsid w:val="00F6770F"/>
    <w:rsid w:val="00F67CE0"/>
    <w:rsid w:val="00F704E5"/>
    <w:rsid w:val="00F70FAF"/>
    <w:rsid w:val="00F71149"/>
    <w:rsid w:val="00F71DFD"/>
    <w:rsid w:val="00F73779"/>
    <w:rsid w:val="00F7405F"/>
    <w:rsid w:val="00F743B4"/>
    <w:rsid w:val="00F7440C"/>
    <w:rsid w:val="00F75113"/>
    <w:rsid w:val="00F75356"/>
    <w:rsid w:val="00F75386"/>
    <w:rsid w:val="00F75D20"/>
    <w:rsid w:val="00F764A8"/>
    <w:rsid w:val="00F769AF"/>
    <w:rsid w:val="00F769F8"/>
    <w:rsid w:val="00F76A14"/>
    <w:rsid w:val="00F77416"/>
    <w:rsid w:val="00F77CAB"/>
    <w:rsid w:val="00F80987"/>
    <w:rsid w:val="00F80C52"/>
    <w:rsid w:val="00F80DDE"/>
    <w:rsid w:val="00F816C9"/>
    <w:rsid w:val="00F81C62"/>
    <w:rsid w:val="00F823F5"/>
    <w:rsid w:val="00F825D0"/>
    <w:rsid w:val="00F827E3"/>
    <w:rsid w:val="00F830E6"/>
    <w:rsid w:val="00F832FF"/>
    <w:rsid w:val="00F84AFE"/>
    <w:rsid w:val="00F87470"/>
    <w:rsid w:val="00F876C4"/>
    <w:rsid w:val="00F878B1"/>
    <w:rsid w:val="00F87971"/>
    <w:rsid w:val="00F902C8"/>
    <w:rsid w:val="00F920B7"/>
    <w:rsid w:val="00F9232A"/>
    <w:rsid w:val="00F92E46"/>
    <w:rsid w:val="00F932EB"/>
    <w:rsid w:val="00F93CFD"/>
    <w:rsid w:val="00F9566E"/>
    <w:rsid w:val="00F95DFC"/>
    <w:rsid w:val="00F972FC"/>
    <w:rsid w:val="00F97BB0"/>
    <w:rsid w:val="00FA0065"/>
    <w:rsid w:val="00FA067D"/>
    <w:rsid w:val="00FA0775"/>
    <w:rsid w:val="00FA17C8"/>
    <w:rsid w:val="00FA1C13"/>
    <w:rsid w:val="00FA1D3C"/>
    <w:rsid w:val="00FA1E4A"/>
    <w:rsid w:val="00FA323F"/>
    <w:rsid w:val="00FA3F58"/>
    <w:rsid w:val="00FA4A6E"/>
    <w:rsid w:val="00FA4F1D"/>
    <w:rsid w:val="00FA516E"/>
    <w:rsid w:val="00FA5A8B"/>
    <w:rsid w:val="00FA5F7F"/>
    <w:rsid w:val="00FA621E"/>
    <w:rsid w:val="00FA69B6"/>
    <w:rsid w:val="00FA7366"/>
    <w:rsid w:val="00FA7994"/>
    <w:rsid w:val="00FA7A6C"/>
    <w:rsid w:val="00FA7AE1"/>
    <w:rsid w:val="00FB0423"/>
    <w:rsid w:val="00FB07D2"/>
    <w:rsid w:val="00FB09C9"/>
    <w:rsid w:val="00FB1484"/>
    <w:rsid w:val="00FB1505"/>
    <w:rsid w:val="00FB1A2A"/>
    <w:rsid w:val="00FB1B98"/>
    <w:rsid w:val="00FB24A5"/>
    <w:rsid w:val="00FB3296"/>
    <w:rsid w:val="00FB32F4"/>
    <w:rsid w:val="00FB39E0"/>
    <w:rsid w:val="00FB3A1C"/>
    <w:rsid w:val="00FB4C4A"/>
    <w:rsid w:val="00FB503E"/>
    <w:rsid w:val="00FB5083"/>
    <w:rsid w:val="00FB54E3"/>
    <w:rsid w:val="00FB5A2F"/>
    <w:rsid w:val="00FB60DA"/>
    <w:rsid w:val="00FB61E3"/>
    <w:rsid w:val="00FB67E3"/>
    <w:rsid w:val="00FB6D0B"/>
    <w:rsid w:val="00FB74C8"/>
    <w:rsid w:val="00FB7F28"/>
    <w:rsid w:val="00FB7F8F"/>
    <w:rsid w:val="00FC067C"/>
    <w:rsid w:val="00FC0E35"/>
    <w:rsid w:val="00FC28DB"/>
    <w:rsid w:val="00FC2A35"/>
    <w:rsid w:val="00FC38F5"/>
    <w:rsid w:val="00FC3EF7"/>
    <w:rsid w:val="00FC4046"/>
    <w:rsid w:val="00FC42C2"/>
    <w:rsid w:val="00FC462D"/>
    <w:rsid w:val="00FC5737"/>
    <w:rsid w:val="00FC5970"/>
    <w:rsid w:val="00FC59B9"/>
    <w:rsid w:val="00FC5C16"/>
    <w:rsid w:val="00FC6205"/>
    <w:rsid w:val="00FC6385"/>
    <w:rsid w:val="00FC6FC8"/>
    <w:rsid w:val="00FC751B"/>
    <w:rsid w:val="00FC7DEC"/>
    <w:rsid w:val="00FD0561"/>
    <w:rsid w:val="00FD0AC7"/>
    <w:rsid w:val="00FD0B71"/>
    <w:rsid w:val="00FD17A2"/>
    <w:rsid w:val="00FD28CB"/>
    <w:rsid w:val="00FD2D48"/>
    <w:rsid w:val="00FD3382"/>
    <w:rsid w:val="00FD373F"/>
    <w:rsid w:val="00FD3AC3"/>
    <w:rsid w:val="00FD40CE"/>
    <w:rsid w:val="00FD562C"/>
    <w:rsid w:val="00FD5CDA"/>
    <w:rsid w:val="00FD6AD3"/>
    <w:rsid w:val="00FD6DF5"/>
    <w:rsid w:val="00FD77B9"/>
    <w:rsid w:val="00FD7DED"/>
    <w:rsid w:val="00FE08ED"/>
    <w:rsid w:val="00FE14F5"/>
    <w:rsid w:val="00FE1EBF"/>
    <w:rsid w:val="00FE367D"/>
    <w:rsid w:val="00FE37F3"/>
    <w:rsid w:val="00FE3B9D"/>
    <w:rsid w:val="00FE486C"/>
    <w:rsid w:val="00FE4919"/>
    <w:rsid w:val="00FE5AF8"/>
    <w:rsid w:val="00FE5D75"/>
    <w:rsid w:val="00FE642F"/>
    <w:rsid w:val="00FE67DD"/>
    <w:rsid w:val="00FE73B7"/>
    <w:rsid w:val="00FF08AE"/>
    <w:rsid w:val="00FF0BE1"/>
    <w:rsid w:val="00FF13E7"/>
    <w:rsid w:val="00FF1B03"/>
    <w:rsid w:val="00FF1C51"/>
    <w:rsid w:val="00FF2173"/>
    <w:rsid w:val="00FF2540"/>
    <w:rsid w:val="00FF295F"/>
    <w:rsid w:val="00FF2B9A"/>
    <w:rsid w:val="00FF2E18"/>
    <w:rsid w:val="00FF3CCE"/>
    <w:rsid w:val="00FF3D85"/>
    <w:rsid w:val="00FF4426"/>
    <w:rsid w:val="00FF4B47"/>
    <w:rsid w:val="00FF4D1A"/>
    <w:rsid w:val="00FF5242"/>
    <w:rsid w:val="00FF58CD"/>
    <w:rsid w:val="00FF5BD2"/>
    <w:rsid w:val="00FF5E39"/>
    <w:rsid w:val="00FF5E83"/>
    <w:rsid w:val="00FF5FA3"/>
    <w:rsid w:val="00FF63F1"/>
    <w:rsid w:val="00FF663B"/>
    <w:rsid w:val="00FF667D"/>
    <w:rsid w:val="00FF7BEB"/>
    <w:rsid w:val="013991B9"/>
    <w:rsid w:val="01639D66"/>
    <w:rsid w:val="0227758F"/>
    <w:rsid w:val="02734A42"/>
    <w:rsid w:val="030C4749"/>
    <w:rsid w:val="0557B5AB"/>
    <w:rsid w:val="0599DBE4"/>
    <w:rsid w:val="070AAEB5"/>
    <w:rsid w:val="07BBAFC6"/>
    <w:rsid w:val="07D129C7"/>
    <w:rsid w:val="0831DA2C"/>
    <w:rsid w:val="09C74F3B"/>
    <w:rsid w:val="09F83787"/>
    <w:rsid w:val="0B0FBAF5"/>
    <w:rsid w:val="0B117018"/>
    <w:rsid w:val="0B179409"/>
    <w:rsid w:val="0BA11252"/>
    <w:rsid w:val="0C17E91C"/>
    <w:rsid w:val="0E427A7D"/>
    <w:rsid w:val="1164110D"/>
    <w:rsid w:val="1198B5A1"/>
    <w:rsid w:val="1200613C"/>
    <w:rsid w:val="126960D6"/>
    <w:rsid w:val="13D8F81D"/>
    <w:rsid w:val="14100585"/>
    <w:rsid w:val="14A0EDE1"/>
    <w:rsid w:val="153DA3B2"/>
    <w:rsid w:val="156A7FCC"/>
    <w:rsid w:val="157B3CDF"/>
    <w:rsid w:val="16969490"/>
    <w:rsid w:val="18CCFE94"/>
    <w:rsid w:val="19182DB4"/>
    <w:rsid w:val="1A218778"/>
    <w:rsid w:val="1B3E3F31"/>
    <w:rsid w:val="1BE9C344"/>
    <w:rsid w:val="1DFD2D42"/>
    <w:rsid w:val="1E4DF9CD"/>
    <w:rsid w:val="1F5D58C7"/>
    <w:rsid w:val="2003C671"/>
    <w:rsid w:val="206B7D9F"/>
    <w:rsid w:val="20BDFE0B"/>
    <w:rsid w:val="20D98EF7"/>
    <w:rsid w:val="21091154"/>
    <w:rsid w:val="220BB3F8"/>
    <w:rsid w:val="222E0D9F"/>
    <w:rsid w:val="22DF6378"/>
    <w:rsid w:val="22F3E89E"/>
    <w:rsid w:val="2326AB62"/>
    <w:rsid w:val="243BD271"/>
    <w:rsid w:val="2496D42C"/>
    <w:rsid w:val="257E83C4"/>
    <w:rsid w:val="25E4DF7F"/>
    <w:rsid w:val="2605FE92"/>
    <w:rsid w:val="26CAFB3D"/>
    <w:rsid w:val="28D5ACA8"/>
    <w:rsid w:val="291FBFB5"/>
    <w:rsid w:val="29E344D0"/>
    <w:rsid w:val="2A2130AF"/>
    <w:rsid w:val="2AAB13F5"/>
    <w:rsid w:val="2B3250BB"/>
    <w:rsid w:val="2C59CC6D"/>
    <w:rsid w:val="2C9DDF6A"/>
    <w:rsid w:val="2D618845"/>
    <w:rsid w:val="2D77D84C"/>
    <w:rsid w:val="2DCBB6F6"/>
    <w:rsid w:val="2F38FAA4"/>
    <w:rsid w:val="321830A0"/>
    <w:rsid w:val="32B49A53"/>
    <w:rsid w:val="3318690D"/>
    <w:rsid w:val="3323F11D"/>
    <w:rsid w:val="33BFAB98"/>
    <w:rsid w:val="341D62FD"/>
    <w:rsid w:val="3439C0FA"/>
    <w:rsid w:val="34680107"/>
    <w:rsid w:val="347F4BB1"/>
    <w:rsid w:val="34F46238"/>
    <w:rsid w:val="351A8BB1"/>
    <w:rsid w:val="35317F01"/>
    <w:rsid w:val="354D095B"/>
    <w:rsid w:val="357D0D48"/>
    <w:rsid w:val="37C8B5A6"/>
    <w:rsid w:val="3860C5E2"/>
    <w:rsid w:val="39D84F95"/>
    <w:rsid w:val="3B1BCA3B"/>
    <w:rsid w:val="3B4AFA37"/>
    <w:rsid w:val="3B748080"/>
    <w:rsid w:val="3B94569E"/>
    <w:rsid w:val="3BA582EA"/>
    <w:rsid w:val="3BF720FF"/>
    <w:rsid w:val="3C34C266"/>
    <w:rsid w:val="3D1C44B2"/>
    <w:rsid w:val="3FE18BE9"/>
    <w:rsid w:val="402CD108"/>
    <w:rsid w:val="4096DE44"/>
    <w:rsid w:val="41184A7D"/>
    <w:rsid w:val="41EF50BB"/>
    <w:rsid w:val="42007F0F"/>
    <w:rsid w:val="42B23B96"/>
    <w:rsid w:val="431B582D"/>
    <w:rsid w:val="435BD1C0"/>
    <w:rsid w:val="439B592D"/>
    <w:rsid w:val="43A71388"/>
    <w:rsid w:val="441C496F"/>
    <w:rsid w:val="44AA5EB7"/>
    <w:rsid w:val="44CEBA3E"/>
    <w:rsid w:val="44DECEED"/>
    <w:rsid w:val="457A39F1"/>
    <w:rsid w:val="4633BAB9"/>
    <w:rsid w:val="46CD2248"/>
    <w:rsid w:val="477D8997"/>
    <w:rsid w:val="4825151E"/>
    <w:rsid w:val="486BBA86"/>
    <w:rsid w:val="487D2411"/>
    <w:rsid w:val="497EAEFC"/>
    <w:rsid w:val="49F9D633"/>
    <w:rsid w:val="4A03D265"/>
    <w:rsid w:val="4AFA68AF"/>
    <w:rsid w:val="4C7261A1"/>
    <w:rsid w:val="4D5DA8A1"/>
    <w:rsid w:val="51C522FF"/>
    <w:rsid w:val="5282AF54"/>
    <w:rsid w:val="53430064"/>
    <w:rsid w:val="53D6CEEE"/>
    <w:rsid w:val="54B5EBF8"/>
    <w:rsid w:val="552D9DC8"/>
    <w:rsid w:val="556C170D"/>
    <w:rsid w:val="55763EF1"/>
    <w:rsid w:val="5576A493"/>
    <w:rsid w:val="55ADEE39"/>
    <w:rsid w:val="572233C2"/>
    <w:rsid w:val="577B7BA3"/>
    <w:rsid w:val="57DE85F5"/>
    <w:rsid w:val="5820ADAA"/>
    <w:rsid w:val="5BBE9859"/>
    <w:rsid w:val="5C9BECE6"/>
    <w:rsid w:val="5DDA19C8"/>
    <w:rsid w:val="5E28F163"/>
    <w:rsid w:val="5E426866"/>
    <w:rsid w:val="5F0F0EB3"/>
    <w:rsid w:val="5F38CEB2"/>
    <w:rsid w:val="602E52F5"/>
    <w:rsid w:val="60B0826E"/>
    <w:rsid w:val="60E94367"/>
    <w:rsid w:val="611058C9"/>
    <w:rsid w:val="6135FD1B"/>
    <w:rsid w:val="614BB96B"/>
    <w:rsid w:val="6199CA40"/>
    <w:rsid w:val="61B786BE"/>
    <w:rsid w:val="61BD12B4"/>
    <w:rsid w:val="63016413"/>
    <w:rsid w:val="64661A16"/>
    <w:rsid w:val="649AB373"/>
    <w:rsid w:val="66C5CA6A"/>
    <w:rsid w:val="6733A85A"/>
    <w:rsid w:val="67498404"/>
    <w:rsid w:val="67C04D2C"/>
    <w:rsid w:val="67CC774C"/>
    <w:rsid w:val="68083A8D"/>
    <w:rsid w:val="6855C800"/>
    <w:rsid w:val="696742AF"/>
    <w:rsid w:val="6B157606"/>
    <w:rsid w:val="6BAD4383"/>
    <w:rsid w:val="6C1B8485"/>
    <w:rsid w:val="6D2F1F55"/>
    <w:rsid w:val="6DAE53F6"/>
    <w:rsid w:val="6E6FBC92"/>
    <w:rsid w:val="6EA88DD5"/>
    <w:rsid w:val="70A7973C"/>
    <w:rsid w:val="71084F68"/>
    <w:rsid w:val="717F0AA4"/>
    <w:rsid w:val="719CA401"/>
    <w:rsid w:val="71D8BD08"/>
    <w:rsid w:val="71FC40B9"/>
    <w:rsid w:val="7392F72E"/>
    <w:rsid w:val="74432F8B"/>
    <w:rsid w:val="74C06669"/>
    <w:rsid w:val="75082819"/>
    <w:rsid w:val="753F911F"/>
    <w:rsid w:val="76E5C865"/>
    <w:rsid w:val="771D8BC3"/>
    <w:rsid w:val="77895972"/>
    <w:rsid w:val="79FA0AF7"/>
    <w:rsid w:val="7A7A1311"/>
    <w:rsid w:val="7A82F3B1"/>
    <w:rsid w:val="7A96DC1D"/>
    <w:rsid w:val="7B3604FE"/>
    <w:rsid w:val="7B6C66F7"/>
    <w:rsid w:val="7CA5D2C3"/>
    <w:rsid w:val="7CEDA668"/>
    <w:rsid w:val="7D0DC6FE"/>
    <w:rsid w:val="7D5301D1"/>
    <w:rsid w:val="7D591BC7"/>
    <w:rsid w:val="7E2C56B2"/>
    <w:rsid w:val="7EB265C1"/>
    <w:rsid w:val="7F7CDF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3009" style="mso-position-horizontal-relative:page;mso-position-vertical-relative:page" fill="f" fillcolor="white">
      <v:fill color="white" on="f"/>
      <o:colormru v:ext="edit" colors="#c22a52,#bb0013,#ff6306,#ffb200,#74b800,#74b81b,#093678,#f05332"/>
    </o:shapedefaults>
    <o:shapelayout v:ext="edit">
      <o:idmap v:ext="edit" data="1"/>
    </o:shapelayout>
  </w:shapeDefaults>
  <w:decimalSymbol w:val="."/>
  <w:listSeparator w:val=","/>
  <w14:docId w14:val="4A3C0BF6"/>
  <w15:docId w15:val="{B5ADC29F-F6F1-4A7F-B257-D70933EF6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HP Simplified" w:eastAsia="Times New Roman" w:hAnsi="HP Simplified" w:cs="Times New Roman"/>
        <w:sz w:val="18"/>
        <w:szCs w:val="18"/>
        <w:lang w:val="en-US" w:eastAsia="en-US" w:bidi="ar-SA"/>
      </w:rPr>
    </w:rPrDefault>
    <w:pPrDefault>
      <w:pPr>
        <w:spacing w:after="160" w:line="240" w:lineRule="atLeast"/>
      </w:pPr>
    </w:pPrDefault>
  </w:docDefaults>
  <w:latentStyles w:defLockedState="0" w:defUIPriority="0" w:defSemiHidden="0" w:defUnhideWhenUsed="0" w:defQFormat="0" w:count="371">
    <w:lsdException w:name="Normal" w:uiPriority="99"/>
    <w:lsdException w:name="heading 1" w:uiPriority="2" w:qFormat="1"/>
    <w:lsdException w:name="heading 2" w:uiPriority="3" w:qFormat="1"/>
    <w:lsdException w:name="heading 3" w:uiPriority="4" w:qFormat="1"/>
    <w:lsdException w:name="heading 4" w:uiPriority="5"/>
    <w:lsdException w:name="heading 5" w:uiPriority="6"/>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8"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semiHidden="1" w:uiPriority="34"/>
    <w:lsdException w:name="Quote" w:semiHidden="1" w:uiPriority="29"/>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9"/>
    <w:rsid w:val="00B30E04"/>
    <w:rPr>
      <w:rFonts w:ascii="MetricHPE Light" w:hAnsi="MetricHPE Light"/>
      <w:szCs w:val="24"/>
    </w:rPr>
  </w:style>
  <w:style w:type="paragraph" w:styleId="Heading1">
    <w:name w:val="heading 1"/>
    <w:next w:val="Normal"/>
    <w:uiPriority w:val="2"/>
    <w:qFormat/>
    <w:rsid w:val="00B30E04"/>
    <w:pPr>
      <w:keepNext/>
      <w:spacing w:after="72"/>
      <w:outlineLvl w:val="0"/>
    </w:pPr>
    <w:rPr>
      <w:rFonts w:ascii="MetricHPE" w:hAnsi="MetricHPE"/>
      <w:b/>
      <w:color w:val="000000"/>
      <w:sz w:val="28"/>
      <w:szCs w:val="34"/>
    </w:rPr>
  </w:style>
  <w:style w:type="paragraph" w:styleId="Heading2">
    <w:name w:val="heading 2"/>
    <w:basedOn w:val="Normal"/>
    <w:next w:val="Normal"/>
    <w:uiPriority w:val="3"/>
    <w:qFormat/>
    <w:rsid w:val="00B30E04"/>
    <w:pPr>
      <w:keepNext/>
      <w:autoSpaceDE w:val="0"/>
      <w:autoSpaceDN w:val="0"/>
      <w:adjustRightInd w:val="0"/>
      <w:outlineLvl w:val="1"/>
    </w:pPr>
    <w:rPr>
      <w:rFonts w:ascii="MetricHPE" w:hAnsi="MetricHPE"/>
      <w:b/>
      <w:sz w:val="24"/>
      <w:szCs w:val="20"/>
    </w:rPr>
  </w:style>
  <w:style w:type="paragraph" w:styleId="Heading3">
    <w:name w:val="heading 3"/>
    <w:basedOn w:val="Normal"/>
    <w:next w:val="BodyTextLastMetricLight10pt"/>
    <w:uiPriority w:val="4"/>
    <w:qFormat/>
    <w:rsid w:val="00B30E04"/>
    <w:pPr>
      <w:keepNext/>
      <w:spacing w:line="240" w:lineRule="exact"/>
      <w:outlineLvl w:val="2"/>
    </w:pPr>
    <w:rPr>
      <w:rFonts w:ascii="MetricHPE" w:hAnsi="MetricHPE"/>
      <w:b/>
      <w:noProof/>
      <w:sz w:val="20"/>
      <w:szCs w:val="18"/>
    </w:rPr>
  </w:style>
  <w:style w:type="paragraph" w:styleId="Heading4">
    <w:name w:val="heading 4"/>
    <w:basedOn w:val="Normal"/>
    <w:next w:val="BodyTextLastMetricLight10pt"/>
    <w:uiPriority w:val="5"/>
    <w:rsid w:val="00B30E04"/>
    <w:pPr>
      <w:keepNext/>
      <w:spacing w:line="240" w:lineRule="exact"/>
      <w:outlineLvl w:val="3"/>
    </w:pPr>
    <w:rPr>
      <w:rFonts w:ascii="MetricHPE Medium" w:hAnsi="MetricHPE Medium"/>
      <w:sz w:val="20"/>
      <w:szCs w:val="18"/>
    </w:rPr>
  </w:style>
  <w:style w:type="paragraph" w:styleId="Heading5">
    <w:name w:val="heading 5"/>
    <w:basedOn w:val="Normal"/>
    <w:next w:val="Normal"/>
    <w:uiPriority w:val="6"/>
    <w:semiHidden/>
    <w:unhideWhenUsed/>
    <w:rsid w:val="00B30E04"/>
    <w:pPr>
      <w:keepNext/>
      <w:outlineLvl w:val="4"/>
    </w:pPr>
    <w:rPr>
      <w:rFonts w:ascii="Metric Regular" w:hAnsi="Metric Regular"/>
      <w:sz w:val="20"/>
    </w:rPr>
  </w:style>
  <w:style w:type="paragraph" w:styleId="Heading6">
    <w:name w:val="heading 6"/>
    <w:basedOn w:val="Normal"/>
    <w:next w:val="Normal"/>
    <w:semiHidden/>
    <w:qFormat/>
    <w:rsid w:val="00B30E04"/>
    <w:pPr>
      <w:spacing w:before="240" w:after="60"/>
      <w:outlineLvl w:val="5"/>
    </w:pPr>
    <w:rPr>
      <w:bCs/>
      <w:szCs w:val="22"/>
    </w:rPr>
  </w:style>
  <w:style w:type="paragraph" w:styleId="Heading7">
    <w:name w:val="heading 7"/>
    <w:basedOn w:val="Normal"/>
    <w:next w:val="Normal"/>
    <w:semiHidden/>
    <w:qFormat/>
    <w:rsid w:val="00B30E04"/>
    <w:pPr>
      <w:spacing w:before="240" w:after="60"/>
      <w:outlineLvl w:val="6"/>
    </w:pPr>
  </w:style>
  <w:style w:type="paragraph" w:styleId="Heading8">
    <w:name w:val="heading 8"/>
    <w:basedOn w:val="Normal"/>
    <w:next w:val="Normal"/>
    <w:semiHidden/>
    <w:qFormat/>
    <w:rsid w:val="00B30E04"/>
    <w:pPr>
      <w:spacing w:before="240" w:after="60"/>
      <w:outlineLvl w:val="7"/>
    </w:pPr>
    <w:rPr>
      <w:i/>
      <w:iCs/>
    </w:rPr>
  </w:style>
  <w:style w:type="paragraph" w:styleId="Heading9">
    <w:name w:val="heading 9"/>
    <w:basedOn w:val="Normal"/>
    <w:next w:val="Normal"/>
    <w:semiHidden/>
    <w:qFormat/>
    <w:rsid w:val="00B30E04"/>
    <w:pPr>
      <w:spacing w:before="240"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TextLastMetricLight10pt">
    <w:name w:val="Body Text_Last Metric Light 10pt"/>
    <w:uiPriority w:val="99"/>
    <w:rsid w:val="00B30E04"/>
    <w:pPr>
      <w:spacing w:after="220"/>
    </w:pPr>
    <w:rPr>
      <w:rFonts w:ascii="MetricHPE Light" w:hAnsi="MetricHPE Light"/>
      <w:sz w:val="20"/>
    </w:rPr>
  </w:style>
  <w:style w:type="paragraph" w:customStyle="1" w:styleId="BulletLevel1">
    <w:name w:val="Bullet Level 1"/>
    <w:uiPriority w:val="11"/>
    <w:qFormat/>
    <w:rsid w:val="002042E2"/>
    <w:pPr>
      <w:numPr>
        <w:numId w:val="3"/>
      </w:numPr>
      <w:tabs>
        <w:tab w:val="left" w:pos="187"/>
      </w:tabs>
      <w:spacing w:after="115"/>
      <w:ind w:left="187" w:hanging="187"/>
    </w:pPr>
    <w:rPr>
      <w:rFonts w:ascii="MetricHPE Light" w:hAnsi="MetricHPE Light"/>
      <w:color w:val="000000"/>
      <w:sz w:val="20"/>
    </w:rPr>
  </w:style>
  <w:style w:type="paragraph" w:styleId="BalloonText">
    <w:name w:val="Balloon Text"/>
    <w:basedOn w:val="Normal"/>
    <w:link w:val="BalloonTextChar"/>
    <w:semiHidden/>
    <w:rsid w:val="00B30E04"/>
    <w:rPr>
      <w:rFonts w:ascii="Tahoma" w:hAnsi="Tahoma" w:cs="Tahoma"/>
      <w:sz w:val="16"/>
      <w:szCs w:val="16"/>
    </w:rPr>
  </w:style>
  <w:style w:type="paragraph" w:customStyle="1" w:styleId="CoverHeadline28ptfor4lines">
    <w:name w:val="Cover: Headline 28 pt for 4 lines"/>
    <w:uiPriority w:val="71"/>
    <w:rsid w:val="00B30E04"/>
    <w:pPr>
      <w:spacing w:before="2200" w:after="200" w:line="600" w:lineRule="exact"/>
      <w:ind w:left="374" w:right="1440"/>
    </w:pPr>
    <w:rPr>
      <w:rFonts w:ascii="MetricHPE" w:eastAsia="Times" w:hAnsi="MetricHPE"/>
      <w:b/>
      <w:sz w:val="56"/>
      <w:szCs w:val="64"/>
    </w:rPr>
  </w:style>
  <w:style w:type="paragraph" w:styleId="Footer">
    <w:name w:val="footer"/>
    <w:basedOn w:val="Normal"/>
    <w:link w:val="FooterChar"/>
    <w:uiPriority w:val="99"/>
    <w:unhideWhenUsed/>
    <w:rsid w:val="00B30E04"/>
    <w:pPr>
      <w:tabs>
        <w:tab w:val="center" w:pos="4680"/>
        <w:tab w:val="right" w:pos="9360"/>
      </w:tabs>
    </w:pPr>
  </w:style>
  <w:style w:type="paragraph" w:customStyle="1" w:styleId="BulletLevel2">
    <w:name w:val="Bullet Level 2"/>
    <w:basedOn w:val="Normal"/>
    <w:uiPriority w:val="15"/>
    <w:rsid w:val="002042E2"/>
    <w:pPr>
      <w:numPr>
        <w:numId w:val="4"/>
      </w:numPr>
      <w:spacing w:after="115"/>
    </w:pPr>
    <w:rPr>
      <w:sz w:val="20"/>
    </w:rPr>
  </w:style>
  <w:style w:type="paragraph" w:customStyle="1" w:styleId="TableBody8pt">
    <w:name w:val="Table Body 8pt"/>
    <w:basedOn w:val="Normal"/>
    <w:uiPriority w:val="39"/>
    <w:qFormat/>
    <w:rsid w:val="00B30E04"/>
    <w:pPr>
      <w:spacing w:before="60" w:after="60"/>
    </w:pPr>
    <w:rPr>
      <w:sz w:val="16"/>
      <w:szCs w:val="20"/>
    </w:rPr>
  </w:style>
  <w:style w:type="paragraph" w:styleId="FootnoteText">
    <w:name w:val="footnote text"/>
    <w:link w:val="FootnoteTextChar"/>
    <w:uiPriority w:val="98"/>
    <w:rsid w:val="00B30E04"/>
    <w:pPr>
      <w:tabs>
        <w:tab w:val="left" w:pos="115"/>
      </w:tabs>
      <w:adjustRightInd w:val="0"/>
      <w:spacing w:before="40" w:line="180" w:lineRule="exact"/>
      <w:ind w:left="115" w:hanging="115"/>
      <w:contextualSpacing/>
    </w:pPr>
    <w:rPr>
      <w:rFonts w:ascii="MetricHPE Light" w:hAnsi="MetricHPE Light"/>
      <w:sz w:val="16"/>
      <w:szCs w:val="20"/>
    </w:rPr>
  </w:style>
  <w:style w:type="paragraph" w:customStyle="1" w:styleId="TableSubcategory10ptbold">
    <w:name w:val="Table Subcategory 10pt (bold)"/>
    <w:next w:val="TableBody8pt"/>
    <w:uiPriority w:val="42"/>
    <w:rsid w:val="00B30E04"/>
    <w:pPr>
      <w:spacing w:before="60" w:after="60"/>
    </w:pPr>
    <w:rPr>
      <w:rFonts w:ascii="Metric Semibold" w:hAnsi="Metric Semibold"/>
      <w:b/>
      <w:sz w:val="20"/>
      <w:szCs w:val="20"/>
    </w:rPr>
  </w:style>
  <w:style w:type="character" w:styleId="Hyperlink">
    <w:name w:val="Hyperlink"/>
    <w:basedOn w:val="DefaultParagraphFont"/>
    <w:uiPriority w:val="99"/>
    <w:rsid w:val="00B30E04"/>
    <w:rPr>
      <w:rFonts w:ascii="MetricHPE Light" w:hAnsi="MetricHPE Light"/>
      <w:dstrike w:val="0"/>
      <w:color w:val="auto"/>
      <w:u w:val="single"/>
      <w:vertAlign w:val="baseline"/>
    </w:rPr>
  </w:style>
  <w:style w:type="character" w:customStyle="1" w:styleId="BalloonTextChar">
    <w:name w:val="Balloon Text Char"/>
    <w:basedOn w:val="DefaultParagraphFont"/>
    <w:link w:val="BalloonText"/>
    <w:semiHidden/>
    <w:rsid w:val="00B30E04"/>
    <w:rPr>
      <w:rFonts w:ascii="Tahoma" w:hAnsi="Tahoma" w:cs="Tahoma"/>
      <w:sz w:val="16"/>
      <w:szCs w:val="16"/>
    </w:rPr>
  </w:style>
  <w:style w:type="paragraph" w:customStyle="1" w:styleId="MISCFootnote8pt">
    <w:name w:val="MISC: Footnote 8pt"/>
    <w:uiPriority w:val="89"/>
    <w:rsid w:val="00B30E04"/>
    <w:pPr>
      <w:tabs>
        <w:tab w:val="left" w:pos="115"/>
      </w:tabs>
      <w:ind w:left="115" w:hanging="115"/>
    </w:pPr>
    <w:rPr>
      <w:rFonts w:ascii="MetricHPE Light" w:hAnsi="MetricHPE Light"/>
      <w:color w:val="000000"/>
      <w:sz w:val="16"/>
    </w:rPr>
  </w:style>
  <w:style w:type="character" w:customStyle="1" w:styleId="FooterChar">
    <w:name w:val="Footer Char"/>
    <w:basedOn w:val="DefaultParagraphFont"/>
    <w:link w:val="Footer"/>
    <w:uiPriority w:val="99"/>
    <w:rsid w:val="00B30E04"/>
    <w:rPr>
      <w:rFonts w:ascii="MetricHPE Light" w:hAnsi="MetricHPE Light"/>
      <w:szCs w:val="24"/>
    </w:rPr>
  </w:style>
  <w:style w:type="paragraph" w:styleId="TOC4">
    <w:name w:val="toc 4"/>
    <w:basedOn w:val="Normal"/>
    <w:next w:val="Normal"/>
    <w:semiHidden/>
    <w:rsid w:val="00B30E04"/>
    <w:pPr>
      <w:tabs>
        <w:tab w:val="right" w:leader="dot" w:pos="8640"/>
      </w:tabs>
      <w:ind w:left="605" w:right="720"/>
    </w:pPr>
  </w:style>
  <w:style w:type="paragraph" w:customStyle="1" w:styleId="NumberedList-Level1">
    <w:name w:val="Numbered List - Level 1"/>
    <w:basedOn w:val="Normal"/>
    <w:uiPriority w:val="29"/>
    <w:rsid w:val="002042E2"/>
    <w:pPr>
      <w:numPr>
        <w:numId w:val="16"/>
      </w:numPr>
      <w:spacing w:after="115"/>
    </w:pPr>
    <w:rPr>
      <w:color w:val="000000"/>
      <w:sz w:val="20"/>
    </w:rPr>
  </w:style>
  <w:style w:type="paragraph" w:styleId="TOC5">
    <w:name w:val="toc 5"/>
    <w:basedOn w:val="Normal"/>
    <w:next w:val="Normal"/>
    <w:autoRedefine/>
    <w:semiHidden/>
    <w:rsid w:val="00B30E04"/>
    <w:pPr>
      <w:ind w:left="634" w:right="720"/>
    </w:pPr>
  </w:style>
  <w:style w:type="paragraph" w:styleId="TOC6">
    <w:name w:val="toc 6"/>
    <w:basedOn w:val="Normal"/>
    <w:next w:val="Normal"/>
    <w:autoRedefine/>
    <w:semiHidden/>
    <w:rsid w:val="00B30E04"/>
    <w:pPr>
      <w:ind w:left="800"/>
    </w:pPr>
  </w:style>
  <w:style w:type="paragraph" w:styleId="TOC7">
    <w:name w:val="toc 7"/>
    <w:basedOn w:val="Normal"/>
    <w:next w:val="Normal"/>
    <w:autoRedefine/>
    <w:semiHidden/>
    <w:rsid w:val="00B30E04"/>
    <w:pPr>
      <w:ind w:left="960"/>
    </w:pPr>
  </w:style>
  <w:style w:type="paragraph" w:styleId="TOC8">
    <w:name w:val="toc 8"/>
    <w:basedOn w:val="Normal"/>
    <w:next w:val="Normal"/>
    <w:autoRedefine/>
    <w:semiHidden/>
    <w:rsid w:val="00B30E04"/>
    <w:pPr>
      <w:ind w:left="1120"/>
    </w:pPr>
  </w:style>
  <w:style w:type="paragraph" w:styleId="TOC9">
    <w:name w:val="toc 9"/>
    <w:basedOn w:val="Normal"/>
    <w:next w:val="Normal"/>
    <w:autoRedefine/>
    <w:semiHidden/>
    <w:rsid w:val="00B30E04"/>
    <w:pPr>
      <w:ind w:left="1280"/>
    </w:pPr>
  </w:style>
  <w:style w:type="paragraph" w:customStyle="1" w:styleId="CoverSubtitle">
    <w:name w:val="Cover: Subtitle"/>
    <w:uiPriority w:val="74"/>
    <w:rsid w:val="00B30E04"/>
    <w:pPr>
      <w:spacing w:after="360" w:line="400" w:lineRule="exact"/>
      <w:ind w:left="374" w:right="2160"/>
    </w:pPr>
    <w:rPr>
      <w:rFonts w:ascii="MetricHPE" w:hAnsi="MetricHPE"/>
      <w:color w:val="000000"/>
      <w:sz w:val="40"/>
    </w:rPr>
  </w:style>
  <w:style w:type="paragraph" w:customStyle="1" w:styleId="BackPageRatethisdocument10pt">
    <w:name w:val="Back Page: Rate this document 10pt"/>
    <w:uiPriority w:val="70"/>
    <w:rsid w:val="00B30E04"/>
    <w:pPr>
      <w:spacing w:after="40" w:line="180" w:lineRule="atLeast"/>
      <w:ind w:left="14"/>
    </w:pPr>
    <w:rPr>
      <w:rFonts w:ascii="MetricHPE Light" w:hAnsi="MetricHPE Light"/>
      <w:color w:val="000000"/>
      <w:sz w:val="20"/>
    </w:rPr>
  </w:style>
  <w:style w:type="paragraph" w:customStyle="1" w:styleId="NumberedList-Level1-2ndparagraph">
    <w:name w:val="Numbered List - Level 1 - 2nd paragraph"/>
    <w:uiPriority w:val="31"/>
    <w:rsid w:val="00B30E04"/>
    <w:pPr>
      <w:spacing w:after="115"/>
      <w:ind w:left="259"/>
    </w:pPr>
    <w:rPr>
      <w:rFonts w:ascii="MetricHPE Light" w:hAnsi="MetricHPE Light"/>
      <w:sz w:val="20"/>
    </w:rPr>
  </w:style>
  <w:style w:type="paragraph" w:customStyle="1" w:styleId="NumberedList-Level1-2ndparagraphLast">
    <w:name w:val="Numbered List - Level 1 - 2nd paragraph_Last"/>
    <w:basedOn w:val="NumberedList-Level1-2ndparagraph"/>
    <w:next w:val="Normal"/>
    <w:uiPriority w:val="32"/>
    <w:rsid w:val="00B30E04"/>
    <w:pPr>
      <w:spacing w:after="220"/>
    </w:pPr>
  </w:style>
  <w:style w:type="paragraph" w:customStyle="1" w:styleId="BulletLevel2-2ndparagraph">
    <w:name w:val="Bullet Level 2 - 2nd paragraph"/>
    <w:uiPriority w:val="17"/>
    <w:rsid w:val="00F37FE9"/>
    <w:pPr>
      <w:spacing w:after="115"/>
      <w:ind w:left="374"/>
    </w:pPr>
    <w:rPr>
      <w:rFonts w:ascii="MetricHPE Light" w:hAnsi="MetricHPE Light"/>
      <w:sz w:val="20"/>
    </w:rPr>
  </w:style>
  <w:style w:type="paragraph" w:customStyle="1" w:styleId="BulletLevel2-2ndparagraphLast">
    <w:name w:val="Bullet Level 2 - 2nd paragraph_Last"/>
    <w:basedOn w:val="BulletLevel2-2ndparagraph"/>
    <w:uiPriority w:val="18"/>
    <w:rsid w:val="00B30E04"/>
    <w:pPr>
      <w:spacing w:after="220"/>
    </w:pPr>
  </w:style>
  <w:style w:type="paragraph" w:customStyle="1" w:styleId="BulletLevel1-2ndparagraph">
    <w:name w:val="Bullet Level 1 - 2nd paragraph"/>
    <w:uiPriority w:val="13"/>
    <w:rsid w:val="00F37FE9"/>
    <w:pPr>
      <w:spacing w:after="115"/>
      <w:ind w:left="187"/>
    </w:pPr>
    <w:rPr>
      <w:rFonts w:ascii="MetricHPE Light" w:hAnsi="MetricHPE Light"/>
      <w:sz w:val="20"/>
    </w:rPr>
  </w:style>
  <w:style w:type="paragraph" w:customStyle="1" w:styleId="BulletLevel1-2ndparagraphLastBeforeBodycopy">
    <w:name w:val="Bullet Level 1 - 2nd paragraph_Last Before Bodycopy"/>
    <w:basedOn w:val="BulletLevel1-2ndparagraph"/>
    <w:uiPriority w:val="14"/>
    <w:rsid w:val="00B30E04"/>
    <w:pPr>
      <w:spacing w:after="215"/>
    </w:pPr>
  </w:style>
  <w:style w:type="paragraph" w:customStyle="1" w:styleId="TableBullet8pt">
    <w:name w:val="Table Bullet 8pt"/>
    <w:basedOn w:val="TableBody8pt"/>
    <w:uiPriority w:val="40"/>
    <w:qFormat/>
    <w:rsid w:val="00B30E04"/>
    <w:pPr>
      <w:numPr>
        <w:numId w:val="19"/>
      </w:numPr>
      <w:tabs>
        <w:tab w:val="left" w:pos="158"/>
      </w:tabs>
      <w:ind w:left="160" w:hanging="160"/>
    </w:pPr>
  </w:style>
  <w:style w:type="paragraph" w:styleId="MacroText">
    <w:name w:val="macro"/>
    <w:semiHidden/>
    <w:rsid w:val="00B30E04"/>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customStyle="1" w:styleId="TableEndash8pt">
    <w:name w:val="Table Endash 8pt"/>
    <w:uiPriority w:val="41"/>
    <w:rsid w:val="00C74411"/>
    <w:pPr>
      <w:numPr>
        <w:numId w:val="20"/>
      </w:numPr>
      <w:tabs>
        <w:tab w:val="left" w:pos="288"/>
      </w:tabs>
      <w:spacing w:before="60" w:after="60"/>
      <w:ind w:left="322" w:hanging="120"/>
    </w:pPr>
    <w:rPr>
      <w:rFonts w:ascii="MetricHPE Light" w:hAnsi="MetricHPE Light"/>
      <w:sz w:val="16"/>
    </w:rPr>
  </w:style>
  <w:style w:type="paragraph" w:styleId="BlockText">
    <w:name w:val="Block Text"/>
    <w:basedOn w:val="Normal"/>
    <w:semiHidden/>
    <w:rsid w:val="00B30E04"/>
    <w:pPr>
      <w:spacing w:after="120"/>
      <w:ind w:left="1440" w:right="1440"/>
    </w:pPr>
  </w:style>
  <w:style w:type="paragraph" w:styleId="BodyText">
    <w:name w:val="Body Text"/>
    <w:basedOn w:val="Normal"/>
    <w:semiHidden/>
    <w:rsid w:val="00B30E04"/>
    <w:pPr>
      <w:spacing w:after="120"/>
    </w:pPr>
  </w:style>
  <w:style w:type="paragraph" w:styleId="BodyText2">
    <w:name w:val="Body Text 2"/>
    <w:basedOn w:val="Normal"/>
    <w:semiHidden/>
    <w:rsid w:val="00B30E04"/>
    <w:pPr>
      <w:spacing w:after="120" w:line="480" w:lineRule="auto"/>
    </w:pPr>
  </w:style>
  <w:style w:type="paragraph" w:styleId="BodyText3">
    <w:name w:val="Body Text 3"/>
    <w:basedOn w:val="Normal"/>
    <w:semiHidden/>
    <w:rsid w:val="00B30E04"/>
    <w:pPr>
      <w:spacing w:after="120"/>
    </w:pPr>
    <w:rPr>
      <w:sz w:val="16"/>
      <w:szCs w:val="16"/>
    </w:rPr>
  </w:style>
  <w:style w:type="paragraph" w:styleId="BodyTextFirstIndent">
    <w:name w:val="Body Text First Indent"/>
    <w:basedOn w:val="BodyText"/>
    <w:semiHidden/>
    <w:rsid w:val="00B30E04"/>
    <w:pPr>
      <w:ind w:firstLine="210"/>
    </w:pPr>
  </w:style>
  <w:style w:type="paragraph" w:styleId="BodyTextIndent">
    <w:name w:val="Body Text Indent"/>
    <w:basedOn w:val="Normal"/>
    <w:semiHidden/>
    <w:rsid w:val="00B30E04"/>
    <w:pPr>
      <w:spacing w:after="120"/>
      <w:ind w:left="360"/>
    </w:pPr>
  </w:style>
  <w:style w:type="paragraph" w:styleId="BodyTextFirstIndent2">
    <w:name w:val="Body Text First Indent 2"/>
    <w:basedOn w:val="BodyTextIndent"/>
    <w:semiHidden/>
    <w:rsid w:val="00B30E04"/>
    <w:pPr>
      <w:ind w:firstLine="210"/>
    </w:pPr>
  </w:style>
  <w:style w:type="paragraph" w:styleId="BodyTextIndent2">
    <w:name w:val="Body Text Indent 2"/>
    <w:basedOn w:val="Normal"/>
    <w:semiHidden/>
    <w:rsid w:val="00B30E04"/>
    <w:pPr>
      <w:spacing w:after="120" w:line="480" w:lineRule="auto"/>
      <w:ind w:left="360"/>
    </w:pPr>
  </w:style>
  <w:style w:type="paragraph" w:styleId="BodyTextIndent3">
    <w:name w:val="Body Text Indent 3"/>
    <w:basedOn w:val="Normal"/>
    <w:semiHidden/>
    <w:rsid w:val="00B30E04"/>
    <w:pPr>
      <w:spacing w:after="120"/>
      <w:ind w:left="360"/>
    </w:pPr>
    <w:rPr>
      <w:sz w:val="16"/>
      <w:szCs w:val="16"/>
    </w:rPr>
  </w:style>
  <w:style w:type="paragraph" w:styleId="Closing">
    <w:name w:val="Closing"/>
    <w:basedOn w:val="Normal"/>
    <w:semiHidden/>
    <w:rsid w:val="00B30E04"/>
    <w:pPr>
      <w:ind w:left="4320"/>
    </w:pPr>
  </w:style>
  <w:style w:type="paragraph" w:styleId="Date">
    <w:name w:val="Date"/>
    <w:basedOn w:val="Normal"/>
    <w:next w:val="Normal"/>
    <w:semiHidden/>
    <w:rsid w:val="00B30E04"/>
  </w:style>
  <w:style w:type="paragraph" w:styleId="E-mailSignature">
    <w:name w:val="E-mail Signature"/>
    <w:basedOn w:val="Normal"/>
    <w:semiHidden/>
    <w:rsid w:val="00B30E04"/>
  </w:style>
  <w:style w:type="paragraph" w:styleId="EnvelopeAddress">
    <w:name w:val="envelope address"/>
    <w:basedOn w:val="Normal"/>
    <w:semiHidden/>
    <w:rsid w:val="00B30E04"/>
    <w:pPr>
      <w:framePr w:w="7920" w:h="1980" w:hRule="exact" w:hSpace="180" w:wrap="auto" w:hAnchor="page" w:xAlign="center" w:yAlign="bottom"/>
      <w:ind w:left="2880"/>
    </w:pPr>
    <w:rPr>
      <w:rFonts w:ascii="Arial" w:hAnsi="Arial" w:cs="Arial"/>
      <w:sz w:val="24"/>
    </w:rPr>
  </w:style>
  <w:style w:type="paragraph" w:styleId="EnvelopeReturn">
    <w:name w:val="envelope return"/>
    <w:basedOn w:val="Normal"/>
    <w:semiHidden/>
    <w:rsid w:val="00B30E04"/>
    <w:rPr>
      <w:rFonts w:ascii="Arial" w:hAnsi="Arial" w:cs="Arial"/>
      <w:szCs w:val="20"/>
    </w:rPr>
  </w:style>
  <w:style w:type="character" w:styleId="FollowedHyperlink">
    <w:name w:val="FollowedHyperlink"/>
    <w:basedOn w:val="DefaultParagraphFont"/>
    <w:semiHidden/>
    <w:rsid w:val="00B30E04"/>
    <w:rPr>
      <w:color w:val="800080"/>
      <w:u w:val="single"/>
    </w:rPr>
  </w:style>
  <w:style w:type="character" w:styleId="HTMLAcronym">
    <w:name w:val="HTML Acronym"/>
    <w:basedOn w:val="DefaultParagraphFont"/>
    <w:semiHidden/>
    <w:rsid w:val="00B30E04"/>
  </w:style>
  <w:style w:type="paragraph" w:styleId="HTMLAddress">
    <w:name w:val="HTML Address"/>
    <w:basedOn w:val="Normal"/>
    <w:semiHidden/>
    <w:rsid w:val="00B30E04"/>
    <w:rPr>
      <w:i/>
      <w:iCs/>
    </w:rPr>
  </w:style>
  <w:style w:type="character" w:styleId="HTMLCite">
    <w:name w:val="HTML Cite"/>
    <w:basedOn w:val="DefaultParagraphFont"/>
    <w:semiHidden/>
    <w:rsid w:val="00B30E04"/>
    <w:rPr>
      <w:i/>
      <w:iCs/>
    </w:rPr>
  </w:style>
  <w:style w:type="character" w:styleId="HTMLCode">
    <w:name w:val="HTML Code"/>
    <w:basedOn w:val="DefaultParagraphFont"/>
    <w:semiHidden/>
    <w:rsid w:val="00B30E04"/>
    <w:rPr>
      <w:rFonts w:ascii="Courier New" w:hAnsi="Courier New" w:cs="Courier New"/>
      <w:sz w:val="20"/>
      <w:szCs w:val="20"/>
    </w:rPr>
  </w:style>
  <w:style w:type="character" w:styleId="HTMLDefinition">
    <w:name w:val="HTML Definition"/>
    <w:basedOn w:val="DefaultParagraphFont"/>
    <w:semiHidden/>
    <w:rsid w:val="00B30E04"/>
    <w:rPr>
      <w:i/>
      <w:iCs/>
    </w:rPr>
  </w:style>
  <w:style w:type="character" w:styleId="HTMLKeyboard">
    <w:name w:val="HTML Keyboard"/>
    <w:basedOn w:val="DefaultParagraphFont"/>
    <w:semiHidden/>
    <w:rsid w:val="00B30E04"/>
    <w:rPr>
      <w:rFonts w:ascii="Courier New" w:hAnsi="Courier New" w:cs="Courier New"/>
      <w:sz w:val="20"/>
      <w:szCs w:val="20"/>
    </w:rPr>
  </w:style>
  <w:style w:type="paragraph" w:styleId="HTMLPreformatted">
    <w:name w:val="HTML Preformatted"/>
    <w:basedOn w:val="Normal"/>
    <w:semiHidden/>
    <w:rsid w:val="00B30E04"/>
    <w:rPr>
      <w:rFonts w:ascii="Courier New" w:hAnsi="Courier New" w:cs="Courier New"/>
      <w:szCs w:val="20"/>
    </w:rPr>
  </w:style>
  <w:style w:type="character" w:styleId="HTMLSample">
    <w:name w:val="HTML Sample"/>
    <w:basedOn w:val="DefaultParagraphFont"/>
    <w:semiHidden/>
    <w:rsid w:val="00B30E04"/>
    <w:rPr>
      <w:rFonts w:ascii="Courier New" w:hAnsi="Courier New" w:cs="Courier New"/>
    </w:rPr>
  </w:style>
  <w:style w:type="character" w:styleId="HTMLTypewriter">
    <w:name w:val="HTML Typewriter"/>
    <w:basedOn w:val="DefaultParagraphFont"/>
    <w:semiHidden/>
    <w:rsid w:val="00B30E04"/>
    <w:rPr>
      <w:rFonts w:ascii="Courier New" w:hAnsi="Courier New" w:cs="Courier New"/>
      <w:sz w:val="20"/>
      <w:szCs w:val="20"/>
    </w:rPr>
  </w:style>
  <w:style w:type="character" w:styleId="HTMLVariable">
    <w:name w:val="HTML Variable"/>
    <w:basedOn w:val="DefaultParagraphFont"/>
    <w:semiHidden/>
    <w:rsid w:val="00B30E04"/>
    <w:rPr>
      <w:i/>
      <w:iCs/>
    </w:rPr>
  </w:style>
  <w:style w:type="character" w:styleId="LineNumber">
    <w:name w:val="line number"/>
    <w:basedOn w:val="DefaultParagraphFont"/>
    <w:semiHidden/>
    <w:rsid w:val="00B30E04"/>
  </w:style>
  <w:style w:type="paragraph" w:styleId="List">
    <w:name w:val="List"/>
    <w:basedOn w:val="Normal"/>
    <w:semiHidden/>
    <w:rsid w:val="00B30E04"/>
    <w:pPr>
      <w:ind w:left="360" w:hanging="360"/>
    </w:pPr>
  </w:style>
  <w:style w:type="paragraph" w:styleId="List2">
    <w:name w:val="List 2"/>
    <w:basedOn w:val="Normal"/>
    <w:semiHidden/>
    <w:rsid w:val="00B30E04"/>
    <w:pPr>
      <w:ind w:left="720" w:hanging="360"/>
    </w:pPr>
  </w:style>
  <w:style w:type="paragraph" w:styleId="List3">
    <w:name w:val="List 3"/>
    <w:basedOn w:val="Normal"/>
    <w:semiHidden/>
    <w:rsid w:val="00B30E04"/>
    <w:pPr>
      <w:ind w:left="1080" w:hanging="360"/>
    </w:pPr>
  </w:style>
  <w:style w:type="paragraph" w:styleId="List4">
    <w:name w:val="List 4"/>
    <w:basedOn w:val="Normal"/>
    <w:semiHidden/>
    <w:rsid w:val="00B30E04"/>
    <w:pPr>
      <w:ind w:left="1440" w:hanging="360"/>
    </w:pPr>
  </w:style>
  <w:style w:type="paragraph" w:styleId="List5">
    <w:name w:val="List 5"/>
    <w:basedOn w:val="Normal"/>
    <w:semiHidden/>
    <w:rsid w:val="00B30E04"/>
    <w:pPr>
      <w:ind w:left="1800" w:hanging="360"/>
    </w:pPr>
  </w:style>
  <w:style w:type="paragraph" w:styleId="ListBullet">
    <w:name w:val="List Bullet"/>
    <w:basedOn w:val="Normal"/>
    <w:semiHidden/>
    <w:rsid w:val="00B30E04"/>
    <w:pPr>
      <w:numPr>
        <w:numId w:val="6"/>
      </w:numPr>
    </w:pPr>
  </w:style>
  <w:style w:type="paragraph" w:styleId="ListBullet2">
    <w:name w:val="List Bullet 2"/>
    <w:basedOn w:val="Normal"/>
    <w:semiHidden/>
    <w:rsid w:val="00B30E04"/>
    <w:pPr>
      <w:numPr>
        <w:numId w:val="7"/>
      </w:numPr>
    </w:pPr>
  </w:style>
  <w:style w:type="paragraph" w:styleId="ListBullet3">
    <w:name w:val="List Bullet 3"/>
    <w:basedOn w:val="Normal"/>
    <w:semiHidden/>
    <w:rsid w:val="00B30E04"/>
    <w:pPr>
      <w:numPr>
        <w:numId w:val="8"/>
      </w:numPr>
    </w:pPr>
  </w:style>
  <w:style w:type="paragraph" w:styleId="ListBullet4">
    <w:name w:val="List Bullet 4"/>
    <w:basedOn w:val="Normal"/>
    <w:semiHidden/>
    <w:rsid w:val="00B30E04"/>
    <w:pPr>
      <w:numPr>
        <w:numId w:val="9"/>
      </w:numPr>
    </w:pPr>
  </w:style>
  <w:style w:type="paragraph" w:styleId="ListBullet5">
    <w:name w:val="List Bullet 5"/>
    <w:basedOn w:val="Normal"/>
    <w:semiHidden/>
    <w:rsid w:val="00B30E04"/>
    <w:pPr>
      <w:numPr>
        <w:numId w:val="10"/>
      </w:numPr>
    </w:pPr>
  </w:style>
  <w:style w:type="paragraph" w:styleId="ListContinue">
    <w:name w:val="List Continue"/>
    <w:basedOn w:val="Normal"/>
    <w:semiHidden/>
    <w:rsid w:val="00B30E04"/>
    <w:pPr>
      <w:spacing w:after="120"/>
      <w:ind w:left="360"/>
    </w:pPr>
  </w:style>
  <w:style w:type="paragraph" w:styleId="ListContinue2">
    <w:name w:val="List Continue 2"/>
    <w:basedOn w:val="Normal"/>
    <w:semiHidden/>
    <w:rsid w:val="00B30E04"/>
    <w:pPr>
      <w:spacing w:after="120"/>
      <w:ind w:left="720"/>
    </w:pPr>
  </w:style>
  <w:style w:type="paragraph" w:styleId="ListContinue3">
    <w:name w:val="List Continue 3"/>
    <w:basedOn w:val="Normal"/>
    <w:semiHidden/>
    <w:rsid w:val="00B30E04"/>
    <w:pPr>
      <w:spacing w:after="120"/>
      <w:ind w:left="1080"/>
    </w:pPr>
  </w:style>
  <w:style w:type="paragraph" w:styleId="ListContinue4">
    <w:name w:val="List Continue 4"/>
    <w:basedOn w:val="Normal"/>
    <w:semiHidden/>
    <w:rsid w:val="00B30E04"/>
    <w:pPr>
      <w:spacing w:after="120"/>
      <w:ind w:left="1440"/>
    </w:pPr>
  </w:style>
  <w:style w:type="paragraph" w:styleId="ListContinue5">
    <w:name w:val="List Continue 5"/>
    <w:basedOn w:val="Normal"/>
    <w:semiHidden/>
    <w:rsid w:val="00B30E04"/>
    <w:pPr>
      <w:spacing w:after="120"/>
      <w:ind w:left="1800"/>
    </w:pPr>
  </w:style>
  <w:style w:type="paragraph" w:styleId="ListNumber">
    <w:name w:val="List Number"/>
    <w:basedOn w:val="Normal"/>
    <w:semiHidden/>
    <w:rsid w:val="00B30E04"/>
    <w:pPr>
      <w:numPr>
        <w:numId w:val="11"/>
      </w:numPr>
    </w:pPr>
  </w:style>
  <w:style w:type="paragraph" w:styleId="ListNumber2">
    <w:name w:val="List Number 2"/>
    <w:basedOn w:val="Normal"/>
    <w:semiHidden/>
    <w:rsid w:val="00B30E04"/>
    <w:pPr>
      <w:numPr>
        <w:numId w:val="12"/>
      </w:numPr>
    </w:pPr>
  </w:style>
  <w:style w:type="paragraph" w:styleId="ListNumber3">
    <w:name w:val="List Number 3"/>
    <w:basedOn w:val="Normal"/>
    <w:semiHidden/>
    <w:rsid w:val="00B30E04"/>
    <w:pPr>
      <w:numPr>
        <w:numId w:val="13"/>
      </w:numPr>
    </w:pPr>
  </w:style>
  <w:style w:type="paragraph" w:styleId="ListNumber4">
    <w:name w:val="List Number 4"/>
    <w:basedOn w:val="Normal"/>
    <w:semiHidden/>
    <w:rsid w:val="00B30E04"/>
    <w:pPr>
      <w:numPr>
        <w:numId w:val="14"/>
      </w:numPr>
    </w:pPr>
  </w:style>
  <w:style w:type="paragraph" w:styleId="ListNumber5">
    <w:name w:val="List Number 5"/>
    <w:basedOn w:val="Normal"/>
    <w:semiHidden/>
    <w:rsid w:val="00B30E04"/>
    <w:pPr>
      <w:numPr>
        <w:numId w:val="15"/>
      </w:numPr>
    </w:pPr>
  </w:style>
  <w:style w:type="paragraph" w:styleId="MessageHeader">
    <w:name w:val="Message Header"/>
    <w:basedOn w:val="Normal"/>
    <w:semiHidden/>
    <w:rsid w:val="00B30E04"/>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sz w:val="24"/>
    </w:rPr>
  </w:style>
  <w:style w:type="paragraph" w:styleId="NormalWeb">
    <w:name w:val="Normal (Web)"/>
    <w:basedOn w:val="Normal"/>
    <w:semiHidden/>
    <w:rsid w:val="00B30E04"/>
    <w:rPr>
      <w:rFonts w:ascii="Times New Roman" w:hAnsi="Times New Roman"/>
      <w:sz w:val="24"/>
    </w:rPr>
  </w:style>
  <w:style w:type="paragraph" w:styleId="NormalIndent">
    <w:name w:val="Normal Indent"/>
    <w:basedOn w:val="Normal"/>
    <w:semiHidden/>
    <w:rsid w:val="00B30E04"/>
    <w:pPr>
      <w:ind w:left="720"/>
    </w:pPr>
  </w:style>
  <w:style w:type="paragraph" w:styleId="NoteHeading">
    <w:name w:val="Note Heading"/>
    <w:basedOn w:val="Normal"/>
    <w:next w:val="Normal"/>
    <w:semiHidden/>
    <w:rsid w:val="00B30E04"/>
  </w:style>
  <w:style w:type="paragraph" w:styleId="PlainText">
    <w:name w:val="Plain Text"/>
    <w:basedOn w:val="Normal"/>
    <w:semiHidden/>
    <w:rsid w:val="00B30E04"/>
    <w:rPr>
      <w:rFonts w:ascii="Courier New" w:hAnsi="Courier New" w:cs="Courier New"/>
      <w:szCs w:val="20"/>
    </w:rPr>
  </w:style>
  <w:style w:type="paragraph" w:styleId="Salutation">
    <w:name w:val="Salutation"/>
    <w:basedOn w:val="Normal"/>
    <w:next w:val="Normal"/>
    <w:semiHidden/>
    <w:rsid w:val="00B30E04"/>
  </w:style>
  <w:style w:type="paragraph" w:styleId="Signature">
    <w:name w:val="Signature"/>
    <w:basedOn w:val="Normal"/>
    <w:semiHidden/>
    <w:rsid w:val="00B30E04"/>
    <w:pPr>
      <w:ind w:left="4320"/>
    </w:pPr>
  </w:style>
  <w:style w:type="table" w:styleId="TableGrid">
    <w:name w:val="Table Grid"/>
    <w:basedOn w:val="TableNormal"/>
    <w:uiPriority w:val="39"/>
    <w:rsid w:val="00B30E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ckPageLegal7pt">
    <w:name w:val="Back Page: Legal 7pt"/>
    <w:uiPriority w:val="70"/>
    <w:rsid w:val="00B30E04"/>
    <w:pPr>
      <w:spacing w:after="120" w:line="180" w:lineRule="atLeast"/>
    </w:pPr>
    <w:rPr>
      <w:rFonts w:ascii="MetricHPE Light" w:hAnsi="MetricHPE Light"/>
      <w:color w:val="000000"/>
      <w:sz w:val="14"/>
    </w:rPr>
  </w:style>
  <w:style w:type="paragraph" w:customStyle="1" w:styleId="CoverDocumentType10pt">
    <w:name w:val="Cover: Document Type 10pt"/>
    <w:link w:val="CoverDocumentType10ptChar"/>
    <w:uiPriority w:val="70"/>
    <w:rsid w:val="00B30E04"/>
    <w:pPr>
      <w:spacing w:after="200"/>
    </w:pPr>
    <w:rPr>
      <w:rFonts w:ascii="MetricHPE" w:hAnsi="MetricHPE"/>
      <w:b/>
      <w:sz w:val="20"/>
    </w:rPr>
  </w:style>
  <w:style w:type="paragraph" w:customStyle="1" w:styleId="NumberedList-Level1LastBeforeBodycopy">
    <w:name w:val="Numbered List - Level 1_Last Before Bodycopy"/>
    <w:basedOn w:val="NumberedList-Level1"/>
    <w:uiPriority w:val="30"/>
    <w:rsid w:val="00B30E04"/>
    <w:pPr>
      <w:spacing w:after="216"/>
    </w:pPr>
  </w:style>
  <w:style w:type="paragraph" w:customStyle="1" w:styleId="CoverForinternaluseonly">
    <w:name w:val="Cover: For internal use only"/>
    <w:basedOn w:val="Normal"/>
    <w:uiPriority w:val="70"/>
    <w:rsid w:val="00B30E04"/>
    <w:pPr>
      <w:spacing w:after="40"/>
      <w:jc w:val="right"/>
    </w:pPr>
    <w:rPr>
      <w:rFonts w:ascii="Metric Semibold" w:hAnsi="Metric Semibold"/>
      <w:b/>
    </w:rPr>
  </w:style>
  <w:style w:type="paragraph" w:customStyle="1" w:styleId="IntroText16pt">
    <w:name w:val="Intro Text 16pt"/>
    <w:uiPriority w:val="25"/>
    <w:rsid w:val="00B30E04"/>
    <w:pPr>
      <w:spacing w:after="240" w:line="360" w:lineRule="exact"/>
    </w:pPr>
    <w:rPr>
      <w:rFonts w:ascii="Metric Light" w:hAnsi="Metric Light"/>
      <w:sz w:val="32"/>
      <w:szCs w:val="24"/>
    </w:rPr>
  </w:style>
  <w:style w:type="table" w:customStyle="1" w:styleId="HPDataSheetTable">
    <w:name w:val="HP Data Sheet Table"/>
    <w:basedOn w:val="TableNormal"/>
    <w:uiPriority w:val="99"/>
    <w:qFormat/>
    <w:rsid w:val="00B30E04"/>
    <w:tblPr>
      <w:tblInd w:w="29" w:type="dxa"/>
      <w:tblBorders>
        <w:bottom w:val="single" w:sz="2" w:space="0" w:color="auto"/>
        <w:insideH w:val="single" w:sz="2" w:space="0" w:color="auto"/>
      </w:tblBorders>
      <w:tblCellMar>
        <w:left w:w="115" w:type="dxa"/>
        <w:right w:w="115" w:type="dxa"/>
      </w:tblCellMar>
    </w:tblPr>
    <w:tcPr>
      <w:tcMar>
        <w:top w:w="43" w:type="dxa"/>
        <w:left w:w="43" w:type="dxa"/>
        <w:bottom w:w="43" w:type="dxa"/>
        <w:right w:w="360" w:type="dxa"/>
      </w:tcMar>
    </w:tcPr>
    <w:tblStylePr w:type="firstRow">
      <w:rPr>
        <w:rFonts w:ascii="HP Simplified" w:hAnsi="HP Simplified"/>
        <w:b w:val="0"/>
        <w:sz w:val="18"/>
      </w:rPr>
      <w:tblPr/>
      <w:tcPr>
        <w:tcBorders>
          <w:bottom w:val="nil"/>
          <w:insideH w:val="nil"/>
        </w:tcBorders>
      </w:tcPr>
    </w:tblStylePr>
    <w:tblStylePr w:type="firstCol">
      <w:rPr>
        <w:rFonts w:ascii="HP Simplified" w:hAnsi="HP Simplified"/>
        <w:b/>
        <w:sz w:val="16"/>
      </w:rPr>
    </w:tblStylePr>
    <w:tblStylePr w:type="lastCol">
      <w:tblPr/>
      <w:tcPr>
        <w:tcMar>
          <w:top w:w="43" w:type="dxa"/>
          <w:left w:w="0" w:type="dxa"/>
          <w:bottom w:w="43" w:type="dxa"/>
          <w:right w:w="115" w:type="dxa"/>
        </w:tcMar>
      </w:tcPr>
    </w:tblStylePr>
  </w:style>
  <w:style w:type="paragraph" w:customStyle="1" w:styleId="BulletLevel3">
    <w:name w:val="Bullet Level 3"/>
    <w:uiPriority w:val="19"/>
    <w:rsid w:val="002042E2"/>
    <w:pPr>
      <w:numPr>
        <w:numId w:val="5"/>
      </w:numPr>
      <w:tabs>
        <w:tab w:val="left" w:pos="562"/>
      </w:tabs>
      <w:spacing w:after="115"/>
      <w:ind w:left="561" w:hanging="187"/>
    </w:pPr>
    <w:rPr>
      <w:rFonts w:ascii="MetricHPE Light" w:hAnsi="MetricHPE Light"/>
      <w:color w:val="000000"/>
      <w:sz w:val="20"/>
    </w:rPr>
  </w:style>
  <w:style w:type="paragraph" w:customStyle="1" w:styleId="CoverHeadline50ptbold">
    <w:name w:val="Cover: Headline 50pt (bold)"/>
    <w:basedOn w:val="CoverHeadline28ptfor4lines"/>
    <w:uiPriority w:val="72"/>
    <w:semiHidden/>
    <w:rsid w:val="00B30E04"/>
    <w:pPr>
      <w:spacing w:line="1040" w:lineRule="exact"/>
    </w:pPr>
    <w:rPr>
      <w:sz w:val="100"/>
    </w:rPr>
  </w:style>
  <w:style w:type="paragraph" w:customStyle="1" w:styleId="MISCFigureCaptionHeader8pt">
    <w:name w:val="MISC: Figure Caption Header 8pt"/>
    <w:uiPriority w:val="90"/>
    <w:rsid w:val="00B30E04"/>
    <w:pPr>
      <w:spacing w:after="400"/>
    </w:pPr>
    <w:rPr>
      <w:rFonts w:ascii="MetricHPE Light" w:hAnsi="MetricHPE Light"/>
      <w:sz w:val="16"/>
      <w:szCs w:val="20"/>
    </w:rPr>
  </w:style>
  <w:style w:type="paragraph" w:customStyle="1" w:styleId="MISCTitleDescriptorinheader10pt">
    <w:name w:val="MISC: Title Descriptor (in header) 10pt"/>
    <w:uiPriority w:val="91"/>
    <w:rsid w:val="00B30E04"/>
    <w:pPr>
      <w:spacing w:before="180" w:after="240"/>
    </w:pPr>
    <w:rPr>
      <w:rFonts w:ascii="Metric Light" w:hAnsi="Metric Light"/>
      <w:sz w:val="20"/>
      <w:szCs w:val="24"/>
    </w:rPr>
  </w:style>
  <w:style w:type="paragraph" w:customStyle="1" w:styleId="QuoteText16pt">
    <w:name w:val="Quote Text 16pt"/>
    <w:uiPriority w:val="27"/>
    <w:rsid w:val="00B30E04"/>
    <w:pPr>
      <w:pBdr>
        <w:top w:val="single" w:sz="36" w:space="4" w:color="00B388"/>
      </w:pBdr>
      <w:spacing w:before="480" w:after="180" w:line="320" w:lineRule="atLeast"/>
      <w:ind w:left="101" w:hanging="101"/>
    </w:pPr>
    <w:rPr>
      <w:rFonts w:ascii="MetricHPE Light" w:hAnsi="MetricHPE Light"/>
      <w:sz w:val="32"/>
    </w:rPr>
  </w:style>
  <w:style w:type="paragraph" w:customStyle="1" w:styleId="QuoteTextAttribution10pt">
    <w:name w:val="Quote Text Attribution 10 pt"/>
    <w:basedOn w:val="Normal"/>
    <w:uiPriority w:val="28"/>
    <w:rsid w:val="00B30E04"/>
    <w:pPr>
      <w:spacing w:after="360" w:line="240" w:lineRule="exact"/>
    </w:pPr>
    <w:rPr>
      <w:sz w:val="20"/>
      <w:szCs w:val="18"/>
    </w:rPr>
  </w:style>
  <w:style w:type="paragraph" w:customStyle="1" w:styleId="BodyTextMetricLight10pt">
    <w:name w:val="Body Text Metric Light 10pt"/>
    <w:uiPriority w:val="99"/>
    <w:qFormat/>
    <w:rsid w:val="00B30E04"/>
    <w:rPr>
      <w:rFonts w:ascii="MetricHPE Light" w:hAnsi="MetricHPE Light"/>
      <w:sz w:val="20"/>
    </w:rPr>
  </w:style>
  <w:style w:type="paragraph" w:customStyle="1" w:styleId="BackPageSharewithcolleagues7pt">
    <w:name w:val="Back Page: Share with colleagues 7pt"/>
    <w:basedOn w:val="BackPageLegal7pt"/>
    <w:uiPriority w:val="70"/>
    <w:rsid w:val="00B30E04"/>
    <w:pPr>
      <w:spacing w:after="40"/>
    </w:pPr>
  </w:style>
  <w:style w:type="paragraph" w:customStyle="1" w:styleId="BackPageLearnmoreat16pt">
    <w:name w:val="Back Page: Learn more at 16 pt"/>
    <w:basedOn w:val="Heading2"/>
    <w:uiPriority w:val="59"/>
    <w:rsid w:val="00B30E04"/>
    <w:pPr>
      <w:spacing w:line="320" w:lineRule="exact"/>
    </w:pPr>
    <w:rPr>
      <w:rFonts w:ascii="MetricHPE Light" w:hAnsi="MetricHPE Light"/>
      <w:sz w:val="32"/>
    </w:rPr>
  </w:style>
  <w:style w:type="paragraph" w:styleId="Header">
    <w:name w:val="header"/>
    <w:basedOn w:val="Normal"/>
    <w:link w:val="HeaderChar"/>
    <w:uiPriority w:val="99"/>
    <w:semiHidden/>
    <w:rsid w:val="00B30E04"/>
    <w:pPr>
      <w:tabs>
        <w:tab w:val="center" w:pos="4680"/>
        <w:tab w:val="right" w:pos="9360"/>
      </w:tabs>
    </w:pPr>
  </w:style>
  <w:style w:type="character" w:customStyle="1" w:styleId="HeaderChar">
    <w:name w:val="Header Char"/>
    <w:basedOn w:val="DefaultParagraphFont"/>
    <w:link w:val="Header"/>
    <w:uiPriority w:val="99"/>
    <w:semiHidden/>
    <w:rsid w:val="00B30E04"/>
    <w:rPr>
      <w:rFonts w:ascii="MetricHPE Light" w:hAnsi="MetricHPE Light"/>
      <w:szCs w:val="24"/>
    </w:rPr>
  </w:style>
  <w:style w:type="paragraph" w:customStyle="1" w:styleId="CoverTableofcontentstitle26pt">
    <w:name w:val="Cover: Table of contents title 26pt"/>
    <w:next w:val="Normal"/>
    <w:uiPriority w:val="84"/>
    <w:rsid w:val="00B30E04"/>
    <w:pPr>
      <w:spacing w:after="360"/>
      <w:ind w:left="374"/>
    </w:pPr>
    <w:rPr>
      <w:rFonts w:ascii="MetricHPE" w:hAnsi="MetricHPE"/>
      <w:b/>
      <w:sz w:val="60"/>
    </w:rPr>
  </w:style>
  <w:style w:type="character" w:styleId="FootnoteReference">
    <w:name w:val="footnote reference"/>
    <w:basedOn w:val="DefaultParagraphFont"/>
    <w:rsid w:val="00B30E04"/>
    <w:rPr>
      <w:vertAlign w:val="superscript"/>
    </w:rPr>
  </w:style>
  <w:style w:type="paragraph" w:customStyle="1" w:styleId="BulletLevel3-2ndparagraph">
    <w:name w:val="Bullet Level 3 - 2nd paragraph"/>
    <w:basedOn w:val="BulletLevel3"/>
    <w:uiPriority w:val="20"/>
    <w:rsid w:val="00B30E04"/>
    <w:pPr>
      <w:numPr>
        <w:numId w:val="0"/>
      </w:numPr>
      <w:ind w:left="562"/>
    </w:pPr>
  </w:style>
  <w:style w:type="paragraph" w:customStyle="1" w:styleId="BulletLevel3-2ndparagraphLast">
    <w:name w:val="Bullet Level 3 - 2nd paragraph_Last"/>
    <w:basedOn w:val="BulletLevel3-2ndparagraph"/>
    <w:uiPriority w:val="21"/>
    <w:rsid w:val="00B30E04"/>
    <w:pPr>
      <w:spacing w:after="220"/>
    </w:pPr>
  </w:style>
  <w:style w:type="paragraph" w:customStyle="1" w:styleId="NumberedList-Level2">
    <w:name w:val="Numbered List - Level 2"/>
    <w:basedOn w:val="NumberedList-Level1"/>
    <w:uiPriority w:val="34"/>
    <w:rsid w:val="00F37FE9"/>
    <w:pPr>
      <w:numPr>
        <w:numId w:val="17"/>
      </w:numPr>
    </w:pPr>
  </w:style>
  <w:style w:type="paragraph" w:customStyle="1" w:styleId="NumberedList-Level3">
    <w:name w:val="Numbered List - Level 3"/>
    <w:basedOn w:val="NumberedList-Level2"/>
    <w:uiPriority w:val="35"/>
    <w:rsid w:val="00B30E04"/>
    <w:pPr>
      <w:numPr>
        <w:numId w:val="18"/>
      </w:numPr>
    </w:pPr>
  </w:style>
  <w:style w:type="character" w:customStyle="1" w:styleId="BoldCharacter">
    <w:name w:val="Bold Character"/>
    <w:basedOn w:val="DefaultParagraphFont"/>
    <w:uiPriority w:val="1"/>
    <w:semiHidden/>
    <w:rsid w:val="00B30E04"/>
    <w:rPr>
      <w:rFonts w:ascii="HP Simplified" w:hAnsi="HP Simplified"/>
      <w:b/>
    </w:rPr>
  </w:style>
  <w:style w:type="paragraph" w:customStyle="1" w:styleId="NoParagraphStyle">
    <w:name w:val="[No Paragraph Style]"/>
    <w:semiHidden/>
    <w:rsid w:val="00B30E04"/>
    <w:pPr>
      <w:autoSpaceDE w:val="0"/>
      <w:autoSpaceDN w:val="0"/>
      <w:adjustRightInd w:val="0"/>
      <w:spacing w:line="288" w:lineRule="auto"/>
      <w:textAlignment w:val="center"/>
    </w:pPr>
    <w:rPr>
      <w:color w:val="000000"/>
      <w:sz w:val="24"/>
      <w:szCs w:val="24"/>
    </w:rPr>
  </w:style>
  <w:style w:type="paragraph" w:customStyle="1" w:styleId="TablebulletTables">
    <w:name w:val="Table_bullet (Tables)"/>
    <w:basedOn w:val="Normal"/>
    <w:uiPriority w:val="99"/>
    <w:semiHidden/>
    <w:rsid w:val="00B30E04"/>
    <w:pPr>
      <w:spacing w:after="40"/>
      <w:ind w:left="90" w:hanging="90"/>
    </w:pPr>
  </w:style>
  <w:style w:type="paragraph" w:customStyle="1" w:styleId="MISCNote-Ruleabove">
    <w:name w:val="MISC: Note-Rule above"/>
    <w:basedOn w:val="Normal"/>
    <w:uiPriority w:val="91"/>
    <w:rsid w:val="00B30E04"/>
    <w:pPr>
      <w:keepNext/>
      <w:pBdr>
        <w:top w:val="single" w:sz="2" w:space="4" w:color="auto"/>
      </w:pBdr>
      <w:spacing w:before="360" w:line="240" w:lineRule="exact"/>
    </w:pPr>
    <w:rPr>
      <w:rFonts w:ascii="MetricHPE" w:hAnsi="MetricHPE"/>
      <w:b/>
      <w:sz w:val="22"/>
      <w:szCs w:val="18"/>
    </w:rPr>
  </w:style>
  <w:style w:type="paragraph" w:customStyle="1" w:styleId="MISCNote-Rulebelow">
    <w:name w:val="MISC: Note-Rule below"/>
    <w:uiPriority w:val="91"/>
    <w:rsid w:val="00B30E04"/>
    <w:pPr>
      <w:pBdr>
        <w:bottom w:val="single" w:sz="2" w:space="5" w:color="auto"/>
      </w:pBdr>
      <w:spacing w:after="360" w:line="220" w:lineRule="atLeast"/>
    </w:pPr>
    <w:rPr>
      <w:rFonts w:ascii="MetricHPE Light" w:hAnsi="MetricHPE Light"/>
      <w:color w:val="000000"/>
      <w:sz w:val="20"/>
    </w:rPr>
  </w:style>
  <w:style w:type="paragraph" w:styleId="TOC1">
    <w:name w:val="toc 1"/>
    <w:basedOn w:val="Normal"/>
    <w:next w:val="Normal"/>
    <w:autoRedefine/>
    <w:uiPriority w:val="39"/>
    <w:unhideWhenUsed/>
    <w:rsid w:val="00B30E04"/>
    <w:pPr>
      <w:tabs>
        <w:tab w:val="right" w:leader="dot" w:pos="10800"/>
      </w:tabs>
      <w:spacing w:after="100"/>
      <w:ind w:right="1152"/>
    </w:pPr>
    <w:rPr>
      <w:noProof/>
      <w:sz w:val="20"/>
    </w:rPr>
  </w:style>
  <w:style w:type="paragraph" w:styleId="TOC2">
    <w:name w:val="toc 2"/>
    <w:basedOn w:val="Normal"/>
    <w:next w:val="Normal"/>
    <w:autoRedefine/>
    <w:uiPriority w:val="39"/>
    <w:unhideWhenUsed/>
    <w:rsid w:val="00B30E04"/>
    <w:pPr>
      <w:tabs>
        <w:tab w:val="right" w:leader="dot" w:pos="10800"/>
      </w:tabs>
      <w:spacing w:after="100"/>
      <w:ind w:left="187" w:right="1152"/>
    </w:pPr>
    <w:rPr>
      <w:noProof/>
      <w:sz w:val="20"/>
    </w:rPr>
  </w:style>
  <w:style w:type="paragraph" w:customStyle="1" w:styleId="TableRowhead8pt">
    <w:name w:val="Table Rowhead 8 pt"/>
    <w:basedOn w:val="TableSubhead8pt"/>
    <w:uiPriority w:val="99"/>
    <w:rsid w:val="00B30E04"/>
  </w:style>
  <w:style w:type="character" w:customStyle="1" w:styleId="FootnoteTextChar">
    <w:name w:val="Footnote Text Char"/>
    <w:basedOn w:val="DefaultParagraphFont"/>
    <w:link w:val="FootnoteText"/>
    <w:uiPriority w:val="98"/>
    <w:rsid w:val="00B30E04"/>
    <w:rPr>
      <w:rFonts w:ascii="MetricHPE Light" w:hAnsi="MetricHPE Light"/>
      <w:sz w:val="16"/>
      <w:szCs w:val="20"/>
    </w:rPr>
  </w:style>
  <w:style w:type="paragraph" w:customStyle="1" w:styleId="BackPageSignupforupdates9pt">
    <w:name w:val="Back Page: Sign up for updates 9pt"/>
    <w:uiPriority w:val="62"/>
    <w:rsid w:val="00B30E04"/>
    <w:pPr>
      <w:spacing w:before="60" w:line="240" w:lineRule="exact"/>
    </w:pPr>
    <w:rPr>
      <w:rFonts w:ascii="MetricHPE" w:hAnsi="MetricHPE"/>
      <w:b/>
      <w:szCs w:val="20"/>
    </w:rPr>
  </w:style>
  <w:style w:type="character" w:customStyle="1" w:styleId="CodingLanguage">
    <w:name w:val="Coding Language"/>
    <w:basedOn w:val="DefaultParagraphFont"/>
    <w:uiPriority w:val="98"/>
    <w:rsid w:val="00DF25ED"/>
    <w:rPr>
      <w:rFonts w:ascii="HPE Simple Light" w:hAnsi="HPE Simple Light"/>
      <w:b w:val="0"/>
      <w:i w:val="0"/>
    </w:rPr>
  </w:style>
  <w:style w:type="paragraph" w:customStyle="1" w:styleId="MISCTitleDescriptorinheader11ptLight">
    <w:name w:val="MISC: Title Descriptor (in header) 11pt Light"/>
    <w:basedOn w:val="MISCTitleDescriptorinheader10pt"/>
    <w:uiPriority w:val="99"/>
    <w:rsid w:val="00B30E04"/>
  </w:style>
  <w:style w:type="paragraph" w:customStyle="1" w:styleId="CoverIntroMetricLight16">
    <w:name w:val="Cover: Intro Metric Light 16"/>
    <w:basedOn w:val="CoverSubtitle"/>
    <w:uiPriority w:val="99"/>
    <w:rsid w:val="00B30E04"/>
    <w:rPr>
      <w:rFonts w:ascii="MetricHPE Light" w:hAnsi="MetricHPE Light"/>
    </w:rPr>
  </w:style>
  <w:style w:type="paragraph" w:customStyle="1" w:styleId="MISCTableCaptionHeader8pt">
    <w:name w:val="MISC: Table Caption Header 8pt"/>
    <w:uiPriority w:val="99"/>
    <w:rsid w:val="002042E2"/>
    <w:pPr>
      <w:keepNext/>
      <w:spacing w:after="60"/>
    </w:pPr>
    <w:rPr>
      <w:rFonts w:ascii="MetricHPE Light" w:hAnsi="MetricHPE Light"/>
      <w:sz w:val="16"/>
      <w:szCs w:val="20"/>
    </w:rPr>
  </w:style>
  <w:style w:type="paragraph" w:customStyle="1" w:styleId="PageNumbers">
    <w:name w:val="Page Numbers"/>
    <w:basedOn w:val="Normal"/>
    <w:uiPriority w:val="99"/>
    <w:rsid w:val="00DF25ED"/>
    <w:pPr>
      <w:tabs>
        <w:tab w:val="center" w:pos="1980"/>
        <w:tab w:val="left" w:pos="2610"/>
      </w:tabs>
      <w:jc w:val="right"/>
    </w:pPr>
    <w:rPr>
      <w:rFonts w:ascii="HPE Simple" w:hAnsi="HPE Simple"/>
    </w:rPr>
  </w:style>
  <w:style w:type="paragraph" w:styleId="TOC3">
    <w:name w:val="toc 3"/>
    <w:basedOn w:val="Normal"/>
    <w:next w:val="Normal"/>
    <w:autoRedefine/>
    <w:uiPriority w:val="39"/>
    <w:unhideWhenUsed/>
    <w:rsid w:val="00B30E04"/>
    <w:pPr>
      <w:spacing w:after="100"/>
      <w:ind w:left="749"/>
    </w:pPr>
  </w:style>
  <w:style w:type="character" w:customStyle="1" w:styleId="CoverDocumentType10ptChar">
    <w:name w:val="Cover: Document Type 10pt Char"/>
    <w:basedOn w:val="DefaultParagraphFont"/>
    <w:link w:val="CoverDocumentType10pt"/>
    <w:uiPriority w:val="70"/>
    <w:rsid w:val="00B30E04"/>
    <w:rPr>
      <w:rFonts w:ascii="MetricHPE" w:hAnsi="MetricHPE"/>
      <w:b/>
      <w:sz w:val="20"/>
    </w:rPr>
  </w:style>
  <w:style w:type="character" w:customStyle="1" w:styleId="BoldEmpha">
    <w:name w:val="Bold Empha"/>
    <w:uiPriority w:val="1"/>
    <w:qFormat/>
    <w:rsid w:val="00B30E04"/>
    <w:rPr>
      <w:rFonts w:ascii="MetricHPE Semibold" w:hAnsi="MetricHPE Semibold"/>
      <w:color w:val="auto"/>
    </w:rPr>
  </w:style>
  <w:style w:type="paragraph" w:customStyle="1" w:styleId="TableSubhead8pt">
    <w:name w:val="Table Subhead 8 pt"/>
    <w:uiPriority w:val="99"/>
    <w:rsid w:val="00B30E04"/>
    <w:pPr>
      <w:spacing w:before="60" w:after="60"/>
    </w:pPr>
    <w:rPr>
      <w:rFonts w:ascii="MetricHPE Semibold" w:hAnsi="MetricHPE Semibold"/>
      <w:sz w:val="16"/>
      <w:szCs w:val="20"/>
    </w:rPr>
  </w:style>
  <w:style w:type="paragraph" w:styleId="Bibliography">
    <w:name w:val="Bibliography"/>
    <w:basedOn w:val="Normal"/>
    <w:next w:val="Normal"/>
    <w:uiPriority w:val="37"/>
    <w:semiHidden/>
    <w:unhideWhenUsed/>
    <w:rsid w:val="00B30E04"/>
  </w:style>
  <w:style w:type="paragraph" w:styleId="Caption">
    <w:name w:val="caption"/>
    <w:basedOn w:val="Normal"/>
    <w:next w:val="Normal"/>
    <w:unhideWhenUsed/>
    <w:qFormat/>
    <w:rsid w:val="00B30E04"/>
    <w:pPr>
      <w:spacing w:after="200"/>
    </w:pPr>
    <w:rPr>
      <w:i/>
      <w:iCs/>
      <w:color w:val="425563" w:themeColor="text2"/>
      <w:szCs w:val="18"/>
    </w:rPr>
  </w:style>
  <w:style w:type="paragraph" w:styleId="CommentText">
    <w:name w:val="annotation text"/>
    <w:basedOn w:val="Normal"/>
    <w:link w:val="CommentTextChar"/>
    <w:semiHidden/>
    <w:unhideWhenUsed/>
    <w:rsid w:val="00B30E04"/>
    <w:rPr>
      <w:sz w:val="20"/>
      <w:szCs w:val="20"/>
    </w:rPr>
  </w:style>
  <w:style w:type="character" w:customStyle="1" w:styleId="CommentTextChar">
    <w:name w:val="Comment Text Char"/>
    <w:basedOn w:val="DefaultParagraphFont"/>
    <w:link w:val="CommentText"/>
    <w:semiHidden/>
    <w:rsid w:val="00B30E04"/>
    <w:rPr>
      <w:rFonts w:ascii="MetricHPE Light" w:hAnsi="MetricHPE Light"/>
      <w:sz w:val="20"/>
      <w:szCs w:val="20"/>
    </w:rPr>
  </w:style>
  <w:style w:type="paragraph" w:styleId="CommentSubject">
    <w:name w:val="annotation subject"/>
    <w:basedOn w:val="CommentText"/>
    <w:next w:val="CommentText"/>
    <w:link w:val="CommentSubjectChar"/>
    <w:semiHidden/>
    <w:unhideWhenUsed/>
    <w:rsid w:val="00B30E04"/>
    <w:rPr>
      <w:b/>
      <w:bCs/>
    </w:rPr>
  </w:style>
  <w:style w:type="character" w:customStyle="1" w:styleId="CommentSubjectChar">
    <w:name w:val="Comment Subject Char"/>
    <w:basedOn w:val="CommentTextChar"/>
    <w:link w:val="CommentSubject"/>
    <w:semiHidden/>
    <w:rsid w:val="00B30E04"/>
    <w:rPr>
      <w:rFonts w:ascii="MetricHPE Light" w:hAnsi="MetricHPE Light"/>
      <w:b/>
      <w:bCs/>
      <w:sz w:val="20"/>
      <w:szCs w:val="20"/>
    </w:rPr>
  </w:style>
  <w:style w:type="paragraph" w:styleId="DocumentMap">
    <w:name w:val="Document Map"/>
    <w:basedOn w:val="Normal"/>
    <w:link w:val="DocumentMapChar"/>
    <w:semiHidden/>
    <w:unhideWhenUsed/>
    <w:rsid w:val="00B30E04"/>
    <w:rPr>
      <w:rFonts w:ascii="Segoe UI" w:hAnsi="Segoe UI" w:cs="Segoe UI"/>
      <w:sz w:val="16"/>
      <w:szCs w:val="16"/>
    </w:rPr>
  </w:style>
  <w:style w:type="character" w:customStyle="1" w:styleId="DocumentMapChar">
    <w:name w:val="Document Map Char"/>
    <w:basedOn w:val="DefaultParagraphFont"/>
    <w:link w:val="DocumentMap"/>
    <w:semiHidden/>
    <w:rsid w:val="00B30E04"/>
    <w:rPr>
      <w:rFonts w:ascii="Segoe UI" w:hAnsi="Segoe UI" w:cs="Segoe UI"/>
      <w:sz w:val="16"/>
      <w:szCs w:val="16"/>
    </w:rPr>
  </w:style>
  <w:style w:type="paragraph" w:styleId="EndnoteText">
    <w:name w:val="endnote text"/>
    <w:basedOn w:val="Normal"/>
    <w:link w:val="EndnoteTextChar"/>
    <w:semiHidden/>
    <w:unhideWhenUsed/>
    <w:rsid w:val="00B30E04"/>
    <w:rPr>
      <w:sz w:val="20"/>
      <w:szCs w:val="20"/>
    </w:rPr>
  </w:style>
  <w:style w:type="character" w:customStyle="1" w:styleId="EndnoteTextChar">
    <w:name w:val="Endnote Text Char"/>
    <w:basedOn w:val="DefaultParagraphFont"/>
    <w:link w:val="EndnoteText"/>
    <w:semiHidden/>
    <w:rsid w:val="00B30E04"/>
    <w:rPr>
      <w:rFonts w:ascii="MetricHPE Light" w:hAnsi="MetricHPE Light"/>
      <w:sz w:val="20"/>
      <w:szCs w:val="20"/>
    </w:rPr>
  </w:style>
  <w:style w:type="paragraph" w:styleId="Index1">
    <w:name w:val="index 1"/>
    <w:basedOn w:val="Normal"/>
    <w:next w:val="Normal"/>
    <w:autoRedefine/>
    <w:semiHidden/>
    <w:unhideWhenUsed/>
    <w:rsid w:val="00B30E04"/>
    <w:pPr>
      <w:ind w:left="180" w:hanging="180"/>
    </w:pPr>
  </w:style>
  <w:style w:type="paragraph" w:styleId="Index2">
    <w:name w:val="index 2"/>
    <w:basedOn w:val="Normal"/>
    <w:next w:val="Normal"/>
    <w:autoRedefine/>
    <w:semiHidden/>
    <w:unhideWhenUsed/>
    <w:rsid w:val="00B30E04"/>
    <w:pPr>
      <w:ind w:left="360" w:hanging="180"/>
    </w:pPr>
  </w:style>
  <w:style w:type="paragraph" w:styleId="Index3">
    <w:name w:val="index 3"/>
    <w:basedOn w:val="Normal"/>
    <w:next w:val="Normal"/>
    <w:autoRedefine/>
    <w:semiHidden/>
    <w:unhideWhenUsed/>
    <w:rsid w:val="00B30E04"/>
    <w:pPr>
      <w:ind w:left="540" w:hanging="180"/>
    </w:pPr>
  </w:style>
  <w:style w:type="paragraph" w:styleId="Index4">
    <w:name w:val="index 4"/>
    <w:basedOn w:val="Normal"/>
    <w:next w:val="Normal"/>
    <w:autoRedefine/>
    <w:semiHidden/>
    <w:unhideWhenUsed/>
    <w:rsid w:val="00B30E04"/>
    <w:pPr>
      <w:ind w:left="720" w:hanging="180"/>
    </w:pPr>
  </w:style>
  <w:style w:type="paragraph" w:styleId="Index5">
    <w:name w:val="index 5"/>
    <w:basedOn w:val="Normal"/>
    <w:next w:val="Normal"/>
    <w:autoRedefine/>
    <w:semiHidden/>
    <w:unhideWhenUsed/>
    <w:rsid w:val="00B30E04"/>
    <w:pPr>
      <w:ind w:left="900" w:hanging="180"/>
    </w:pPr>
  </w:style>
  <w:style w:type="paragraph" w:styleId="Index6">
    <w:name w:val="index 6"/>
    <w:basedOn w:val="Normal"/>
    <w:next w:val="Normal"/>
    <w:autoRedefine/>
    <w:semiHidden/>
    <w:unhideWhenUsed/>
    <w:rsid w:val="00B30E04"/>
    <w:pPr>
      <w:ind w:left="1080" w:hanging="180"/>
    </w:pPr>
  </w:style>
  <w:style w:type="paragraph" w:styleId="Index7">
    <w:name w:val="index 7"/>
    <w:basedOn w:val="Normal"/>
    <w:next w:val="Normal"/>
    <w:autoRedefine/>
    <w:semiHidden/>
    <w:unhideWhenUsed/>
    <w:rsid w:val="00B30E04"/>
    <w:pPr>
      <w:ind w:left="1260" w:hanging="180"/>
    </w:pPr>
  </w:style>
  <w:style w:type="paragraph" w:styleId="Index8">
    <w:name w:val="index 8"/>
    <w:basedOn w:val="Normal"/>
    <w:next w:val="Normal"/>
    <w:autoRedefine/>
    <w:semiHidden/>
    <w:unhideWhenUsed/>
    <w:rsid w:val="00B30E04"/>
    <w:pPr>
      <w:ind w:left="1440" w:hanging="180"/>
    </w:pPr>
  </w:style>
  <w:style w:type="paragraph" w:styleId="Index9">
    <w:name w:val="index 9"/>
    <w:basedOn w:val="Normal"/>
    <w:next w:val="Normal"/>
    <w:autoRedefine/>
    <w:semiHidden/>
    <w:unhideWhenUsed/>
    <w:rsid w:val="00B30E04"/>
    <w:pPr>
      <w:ind w:left="1620" w:hanging="180"/>
    </w:pPr>
  </w:style>
  <w:style w:type="paragraph" w:styleId="IndexHeading">
    <w:name w:val="index heading"/>
    <w:basedOn w:val="Normal"/>
    <w:next w:val="Index1"/>
    <w:semiHidden/>
    <w:unhideWhenUsed/>
    <w:rsid w:val="00B30E04"/>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rsid w:val="00B30E04"/>
    <w:pPr>
      <w:pBdr>
        <w:top w:val="single" w:sz="4" w:space="10" w:color="425563" w:themeColor="accent1"/>
        <w:bottom w:val="single" w:sz="4" w:space="10" w:color="425563" w:themeColor="accent1"/>
      </w:pBdr>
      <w:spacing w:before="360" w:after="360"/>
      <w:ind w:left="864" w:right="864"/>
      <w:jc w:val="center"/>
    </w:pPr>
    <w:rPr>
      <w:i/>
      <w:iCs/>
      <w:color w:val="425563" w:themeColor="accent1"/>
    </w:rPr>
  </w:style>
  <w:style w:type="character" w:customStyle="1" w:styleId="IntenseQuoteChar">
    <w:name w:val="Intense Quote Char"/>
    <w:basedOn w:val="DefaultParagraphFont"/>
    <w:link w:val="IntenseQuote"/>
    <w:uiPriority w:val="30"/>
    <w:semiHidden/>
    <w:rsid w:val="00B30E04"/>
    <w:rPr>
      <w:rFonts w:ascii="MetricHPE Light" w:hAnsi="MetricHPE Light"/>
      <w:i/>
      <w:iCs/>
      <w:color w:val="425563" w:themeColor="accent1"/>
      <w:szCs w:val="24"/>
    </w:rPr>
  </w:style>
  <w:style w:type="paragraph" w:styleId="ListParagraph">
    <w:name w:val="List Paragraph"/>
    <w:basedOn w:val="Normal"/>
    <w:uiPriority w:val="34"/>
    <w:semiHidden/>
    <w:rsid w:val="00B30E04"/>
    <w:pPr>
      <w:ind w:left="720"/>
      <w:contextualSpacing/>
    </w:pPr>
  </w:style>
  <w:style w:type="paragraph" w:styleId="NoSpacing">
    <w:name w:val="No Spacing"/>
    <w:uiPriority w:val="1"/>
    <w:semiHidden/>
    <w:rsid w:val="00B30E04"/>
    <w:rPr>
      <w:rFonts w:ascii="HP Simplified Light" w:hAnsi="HP Simplified Light"/>
      <w:szCs w:val="24"/>
    </w:rPr>
  </w:style>
  <w:style w:type="paragraph" w:styleId="Quote">
    <w:name w:val="Quote"/>
    <w:basedOn w:val="Normal"/>
    <w:next w:val="Normal"/>
    <w:link w:val="QuoteChar"/>
    <w:uiPriority w:val="29"/>
    <w:semiHidden/>
    <w:rsid w:val="00B30E04"/>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B30E04"/>
    <w:rPr>
      <w:rFonts w:ascii="MetricHPE Light" w:hAnsi="MetricHPE Light"/>
      <w:i/>
      <w:iCs/>
      <w:color w:val="404040" w:themeColor="text1" w:themeTint="BF"/>
      <w:szCs w:val="24"/>
    </w:rPr>
  </w:style>
  <w:style w:type="paragraph" w:styleId="Subtitle">
    <w:name w:val="Subtitle"/>
    <w:basedOn w:val="Normal"/>
    <w:next w:val="Normal"/>
    <w:link w:val="SubtitleChar"/>
    <w:semiHidden/>
    <w:rsid w:val="00B30E04"/>
    <w:pPr>
      <w:numPr>
        <w:ilvl w:val="1"/>
      </w:numPr>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semiHidden/>
    <w:rsid w:val="00B30E04"/>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semiHidden/>
    <w:unhideWhenUsed/>
    <w:rsid w:val="00B30E04"/>
    <w:pPr>
      <w:ind w:left="180" w:hanging="180"/>
    </w:pPr>
  </w:style>
  <w:style w:type="paragraph" w:styleId="TableofFigures">
    <w:name w:val="table of figures"/>
    <w:basedOn w:val="Normal"/>
    <w:next w:val="Normal"/>
    <w:semiHidden/>
    <w:unhideWhenUsed/>
    <w:rsid w:val="00B30E04"/>
  </w:style>
  <w:style w:type="paragraph" w:styleId="TOAHeading">
    <w:name w:val="toa heading"/>
    <w:basedOn w:val="Normal"/>
    <w:next w:val="Normal"/>
    <w:semiHidden/>
    <w:unhideWhenUsed/>
    <w:rsid w:val="00B30E04"/>
    <w:pPr>
      <w:spacing w:before="120"/>
    </w:pPr>
    <w:rPr>
      <w:rFonts w:asciiTheme="majorHAnsi" w:eastAsiaTheme="majorEastAsia" w:hAnsiTheme="majorHAnsi" w:cstheme="majorBidi"/>
      <w:b/>
      <w:bCs/>
      <w:sz w:val="24"/>
    </w:rPr>
  </w:style>
  <w:style w:type="paragraph" w:styleId="TOCHeading">
    <w:name w:val="TOC Heading"/>
    <w:basedOn w:val="Heading1"/>
    <w:next w:val="Normal"/>
    <w:uiPriority w:val="39"/>
    <w:semiHidden/>
    <w:unhideWhenUsed/>
    <w:qFormat/>
    <w:rsid w:val="00B30E04"/>
    <w:pPr>
      <w:keepLines/>
      <w:spacing w:before="240" w:after="0" w:line="240" w:lineRule="auto"/>
      <w:outlineLvl w:val="9"/>
    </w:pPr>
    <w:rPr>
      <w:rFonts w:asciiTheme="majorHAnsi" w:eastAsiaTheme="majorEastAsia" w:hAnsiTheme="majorHAnsi" w:cstheme="majorBidi"/>
      <w:b w:val="0"/>
      <w:color w:val="313F4A" w:themeColor="accent1" w:themeShade="BF"/>
      <w:szCs w:val="32"/>
    </w:rPr>
  </w:style>
  <w:style w:type="paragraph" w:customStyle="1" w:styleId="BackPageLearnmoreatURL12pt">
    <w:name w:val="Back Page: Learn more at URL 12 pt"/>
    <w:basedOn w:val="BackPageLearnmoreat16pt"/>
    <w:uiPriority w:val="99"/>
    <w:rsid w:val="00B30E04"/>
    <w:rPr>
      <w:sz w:val="24"/>
      <w:u w:val="single"/>
    </w:rPr>
  </w:style>
  <w:style w:type="character" w:customStyle="1" w:styleId="MISCFigureCaptionHeaderBold8pt">
    <w:name w:val="MISC: Figure Caption Header Bold 8pt"/>
    <w:uiPriority w:val="1"/>
    <w:rsid w:val="00B30E04"/>
    <w:rPr>
      <w:rFonts w:ascii="MetricHPE Semibold" w:hAnsi="MetricHPE Semibold" w:cs="HP Simplified"/>
      <w:b w:val="0"/>
      <w:bCs/>
      <w:sz w:val="16"/>
    </w:rPr>
  </w:style>
  <w:style w:type="character" w:customStyle="1" w:styleId="MISCTableCaptionHeaderBold8pt">
    <w:name w:val="MISC: Table Caption Header Bold 8pt"/>
    <w:uiPriority w:val="1"/>
    <w:rsid w:val="00B30E04"/>
    <w:rPr>
      <w:rFonts w:ascii="MetricHPE Semibold" w:hAnsi="MetricHPE Semibold"/>
      <w:color w:val="auto"/>
      <w:sz w:val="16"/>
    </w:rPr>
  </w:style>
  <w:style w:type="paragraph" w:customStyle="1" w:styleId="BulletLevel2LastBeforeBodycopy">
    <w:name w:val="Bullet Level 2_Last Before Bodycopy"/>
    <w:basedOn w:val="BulletLevel2"/>
    <w:uiPriority w:val="99"/>
    <w:rsid w:val="00B30E04"/>
    <w:pPr>
      <w:tabs>
        <w:tab w:val="left" w:pos="374"/>
      </w:tabs>
      <w:spacing w:after="216"/>
    </w:pPr>
  </w:style>
  <w:style w:type="paragraph" w:customStyle="1" w:styleId="BulletLevel3LastBeforBodycopy">
    <w:name w:val="Bullet Level 3_Last Befor Bodycopy"/>
    <w:basedOn w:val="BulletLevel3"/>
    <w:uiPriority w:val="99"/>
    <w:rsid w:val="00B30E04"/>
    <w:pPr>
      <w:spacing w:after="216"/>
    </w:pPr>
  </w:style>
  <w:style w:type="paragraph" w:customStyle="1" w:styleId="BulletLevel1LastBeforeBodycopy">
    <w:name w:val="Bullet Level 1_Last Before Bodycopy"/>
    <w:basedOn w:val="BulletLevel1"/>
    <w:uiPriority w:val="99"/>
    <w:rsid w:val="00B30E04"/>
    <w:pPr>
      <w:spacing w:after="216"/>
    </w:pPr>
  </w:style>
  <w:style w:type="paragraph" w:customStyle="1" w:styleId="BulletLevel1LastBeforeMainhead">
    <w:name w:val="Bullet Level 1_Last Before Mainhead"/>
    <w:basedOn w:val="BulletLevel1"/>
    <w:uiPriority w:val="99"/>
    <w:rsid w:val="00B30E04"/>
    <w:pPr>
      <w:spacing w:after="360"/>
    </w:pPr>
  </w:style>
  <w:style w:type="paragraph" w:customStyle="1" w:styleId="BulletLevel2LastBeforeMainhead">
    <w:name w:val="Bullet Level 2_Last Before Mainhead"/>
    <w:basedOn w:val="BulletLevel2"/>
    <w:uiPriority w:val="99"/>
    <w:rsid w:val="00B30E04"/>
    <w:pPr>
      <w:tabs>
        <w:tab w:val="left" w:pos="374"/>
      </w:tabs>
      <w:spacing w:after="360"/>
    </w:pPr>
  </w:style>
  <w:style w:type="paragraph" w:customStyle="1" w:styleId="BulletLevel3LastBeforeMainhead">
    <w:name w:val="Bullet Level 3_Last Before Mainhead"/>
    <w:basedOn w:val="BulletLevel3LastBeforBodycopy"/>
    <w:uiPriority w:val="99"/>
    <w:rsid w:val="00B30E04"/>
    <w:pPr>
      <w:spacing w:after="360"/>
    </w:pPr>
  </w:style>
  <w:style w:type="paragraph" w:customStyle="1" w:styleId="NumberedList-Level2LastBeforesubhead">
    <w:name w:val="Numbered List - Level 2 Last Before subhead"/>
    <w:basedOn w:val="NumberedList-Level2"/>
    <w:uiPriority w:val="99"/>
    <w:rsid w:val="00B30E04"/>
    <w:pPr>
      <w:spacing w:after="216"/>
    </w:pPr>
  </w:style>
  <w:style w:type="paragraph" w:customStyle="1" w:styleId="NumberedList-Level3LastBeforesubhead">
    <w:name w:val="Numbered List - Level 3 Last Before subhead"/>
    <w:basedOn w:val="NumberedList-Level3"/>
    <w:uiPriority w:val="99"/>
    <w:rsid w:val="00B30E04"/>
    <w:pPr>
      <w:spacing w:after="216"/>
    </w:pPr>
  </w:style>
  <w:style w:type="paragraph" w:customStyle="1" w:styleId="NumberedList-Level2-2ndparagraph">
    <w:name w:val="Numbered List - Level 2 - 2nd paragraph"/>
    <w:basedOn w:val="NumberedList-Level2"/>
    <w:uiPriority w:val="99"/>
    <w:rsid w:val="00B30E04"/>
    <w:pPr>
      <w:numPr>
        <w:numId w:val="0"/>
      </w:numPr>
      <w:ind w:left="540"/>
    </w:pPr>
  </w:style>
  <w:style w:type="paragraph" w:customStyle="1" w:styleId="NumberedList-Level1LastBeforeMainhead">
    <w:name w:val="Numbered List - Level 1_Last Before Mainhead"/>
    <w:basedOn w:val="NumberedList-Level1LastBeforeBodycopy"/>
    <w:uiPriority w:val="99"/>
    <w:rsid w:val="00B30E04"/>
    <w:pPr>
      <w:spacing w:after="360"/>
    </w:pPr>
  </w:style>
  <w:style w:type="paragraph" w:customStyle="1" w:styleId="HPEConfidentialBody">
    <w:name w:val="HPE Confidential (Body)"/>
    <w:basedOn w:val="NoParagraphStyle"/>
    <w:uiPriority w:val="99"/>
    <w:rsid w:val="00B30E04"/>
    <w:pPr>
      <w:spacing w:line="180" w:lineRule="atLeast"/>
      <w:jc w:val="right"/>
    </w:pPr>
    <w:rPr>
      <w:rFonts w:ascii="Metric Light" w:hAnsi="Metric Light" w:cs="Metric Light"/>
      <w:sz w:val="14"/>
      <w:szCs w:val="14"/>
    </w:rPr>
  </w:style>
  <w:style w:type="paragraph" w:customStyle="1" w:styleId="CoverHeadline32ptfor3lines">
    <w:name w:val="Cover: Headline 32 pt for 3 lines"/>
    <w:basedOn w:val="CoverHeadline28ptfor4lines"/>
    <w:uiPriority w:val="99"/>
    <w:rsid w:val="00B30E04"/>
    <w:pPr>
      <w:spacing w:line="640" w:lineRule="exact"/>
    </w:pPr>
    <w:rPr>
      <w:sz w:val="64"/>
    </w:rPr>
  </w:style>
  <w:style w:type="paragraph" w:customStyle="1" w:styleId="FigureAfterspace">
    <w:name w:val="Figure After space"/>
    <w:basedOn w:val="BodyTextLastMetricLight10pt"/>
    <w:uiPriority w:val="99"/>
    <w:rsid w:val="00B30E04"/>
    <w:pPr>
      <w:keepNext/>
      <w:spacing w:after="400"/>
    </w:pPr>
  </w:style>
  <w:style w:type="character" w:styleId="CommentReference">
    <w:name w:val="annotation reference"/>
    <w:basedOn w:val="DefaultParagraphFont"/>
    <w:semiHidden/>
    <w:unhideWhenUsed/>
    <w:rsid w:val="00B30E04"/>
    <w:rPr>
      <w:sz w:val="16"/>
      <w:szCs w:val="16"/>
    </w:rPr>
  </w:style>
  <w:style w:type="paragraph" w:customStyle="1" w:styleId="CoverTableofcontentstitle30pt">
    <w:name w:val="Cover: Table of contents title 30pt"/>
    <w:next w:val="Normal"/>
    <w:uiPriority w:val="84"/>
    <w:rsid w:val="00B30E04"/>
    <w:pPr>
      <w:spacing w:after="360"/>
    </w:pPr>
    <w:rPr>
      <w:rFonts w:ascii="MetricHPE" w:hAnsi="MetricHPE"/>
      <w:b/>
      <w:sz w:val="60"/>
    </w:rPr>
  </w:style>
  <w:style w:type="character" w:customStyle="1" w:styleId="UnresolvedMention">
    <w:name w:val="Unresolved Mention"/>
    <w:basedOn w:val="DefaultParagraphFont"/>
    <w:uiPriority w:val="99"/>
    <w:semiHidden/>
    <w:unhideWhenUsed/>
    <w:rsid w:val="00544D5C"/>
    <w:rPr>
      <w:color w:val="808080"/>
      <w:shd w:val="clear" w:color="auto" w:fill="E6E6E6"/>
    </w:rPr>
  </w:style>
  <w:style w:type="paragraph" w:styleId="Revision">
    <w:name w:val="Revision"/>
    <w:hidden/>
    <w:uiPriority w:val="99"/>
    <w:semiHidden/>
    <w:rsid w:val="00A470B2"/>
    <w:pPr>
      <w:spacing w:after="0" w:line="240" w:lineRule="auto"/>
    </w:pPr>
    <w:rPr>
      <w:rFonts w:ascii="MetricHPE Light" w:hAnsi="MetricHPE Light"/>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21504624">
      <w:bodyDiv w:val="1"/>
      <w:marLeft w:val="0"/>
      <w:marRight w:val="0"/>
      <w:marTop w:val="0"/>
      <w:marBottom w:val="0"/>
      <w:divBdr>
        <w:top w:val="none" w:sz="0" w:space="0" w:color="auto"/>
        <w:left w:val="none" w:sz="0" w:space="0" w:color="auto"/>
        <w:bottom w:val="none" w:sz="0" w:space="0" w:color="auto"/>
        <w:right w:val="none" w:sz="0" w:space="0" w:color="auto"/>
      </w:divBdr>
    </w:div>
    <w:div w:id="1412042235">
      <w:bodyDiv w:val="1"/>
      <w:marLeft w:val="0"/>
      <w:marRight w:val="0"/>
      <w:marTop w:val="0"/>
      <w:marBottom w:val="0"/>
      <w:divBdr>
        <w:top w:val="none" w:sz="0" w:space="0" w:color="auto"/>
        <w:left w:val="none" w:sz="0" w:space="0" w:color="auto"/>
        <w:bottom w:val="none" w:sz="0" w:space="0" w:color="auto"/>
        <w:right w:val="none" w:sz="0" w:space="0" w:color="auto"/>
      </w:divBdr>
    </w:div>
    <w:div w:id="1810592283">
      <w:bodyDiv w:val="1"/>
      <w:marLeft w:val="0"/>
      <w:marRight w:val="0"/>
      <w:marTop w:val="0"/>
      <w:marBottom w:val="0"/>
      <w:divBdr>
        <w:top w:val="none" w:sz="0" w:space="0" w:color="auto"/>
        <w:left w:val="none" w:sz="0" w:space="0" w:color="auto"/>
        <w:bottom w:val="none" w:sz="0" w:space="0" w:color="auto"/>
        <w:right w:val="none" w:sz="0" w:space="0" w:color="auto"/>
      </w:divBdr>
    </w:div>
    <w:div w:id="1814636256">
      <w:bodyDiv w:val="1"/>
      <w:marLeft w:val="0"/>
      <w:marRight w:val="0"/>
      <w:marTop w:val="0"/>
      <w:marBottom w:val="0"/>
      <w:divBdr>
        <w:top w:val="none" w:sz="0" w:space="0" w:color="auto"/>
        <w:left w:val="none" w:sz="0" w:space="0" w:color="auto"/>
        <w:bottom w:val="none" w:sz="0" w:space="0" w:color="auto"/>
        <w:right w:val="none" w:sz="0" w:space="0" w:color="auto"/>
      </w:divBdr>
      <w:divsChild>
        <w:div w:id="246810729">
          <w:marLeft w:val="360"/>
          <w:marRight w:val="0"/>
          <w:marTop w:val="200"/>
          <w:marBottom w:val="0"/>
          <w:divBdr>
            <w:top w:val="none" w:sz="0" w:space="0" w:color="auto"/>
            <w:left w:val="none" w:sz="0" w:space="0" w:color="auto"/>
            <w:bottom w:val="none" w:sz="0" w:space="0" w:color="auto"/>
            <w:right w:val="none" w:sz="0" w:space="0" w:color="auto"/>
          </w:divBdr>
        </w:div>
        <w:div w:id="1581021588">
          <w:marLeft w:val="360"/>
          <w:marRight w:val="0"/>
          <w:marTop w:val="200"/>
          <w:marBottom w:val="0"/>
          <w:divBdr>
            <w:top w:val="none" w:sz="0" w:space="0" w:color="auto"/>
            <w:left w:val="none" w:sz="0" w:space="0" w:color="auto"/>
            <w:bottom w:val="none" w:sz="0" w:space="0" w:color="auto"/>
            <w:right w:val="none" w:sz="0" w:space="0" w:color="auto"/>
          </w:divBdr>
        </w:div>
        <w:div w:id="791024413">
          <w:marLeft w:val="360"/>
          <w:marRight w:val="0"/>
          <w:marTop w:val="200"/>
          <w:marBottom w:val="0"/>
          <w:divBdr>
            <w:top w:val="none" w:sz="0" w:space="0" w:color="auto"/>
            <w:left w:val="none" w:sz="0" w:space="0" w:color="auto"/>
            <w:bottom w:val="none" w:sz="0" w:space="0" w:color="auto"/>
            <w:right w:val="none" w:sz="0" w:space="0" w:color="auto"/>
          </w:divBdr>
        </w:div>
        <w:div w:id="1879005760">
          <w:marLeft w:val="360"/>
          <w:marRight w:val="0"/>
          <w:marTop w:val="200"/>
          <w:marBottom w:val="0"/>
          <w:divBdr>
            <w:top w:val="none" w:sz="0" w:space="0" w:color="auto"/>
            <w:left w:val="none" w:sz="0" w:space="0" w:color="auto"/>
            <w:bottom w:val="none" w:sz="0" w:space="0" w:color="auto"/>
            <w:right w:val="none" w:sz="0" w:space="0" w:color="auto"/>
          </w:divBdr>
        </w:div>
        <w:div w:id="1082021506">
          <w:marLeft w:val="360"/>
          <w:marRight w:val="0"/>
          <w:marTop w:val="200"/>
          <w:marBottom w:val="0"/>
          <w:divBdr>
            <w:top w:val="none" w:sz="0" w:space="0" w:color="auto"/>
            <w:left w:val="none" w:sz="0" w:space="0" w:color="auto"/>
            <w:bottom w:val="none" w:sz="0" w:space="0" w:color="auto"/>
            <w:right w:val="none" w:sz="0" w:space="0" w:color="auto"/>
          </w:divBdr>
        </w:div>
      </w:divsChild>
    </w:div>
    <w:div w:id="2072265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google.com/url?q=https://www.docker.com/sites/default/files/legal/DockerMarks_may2017.zip&amp;sa=D&amp;ust=1510077253498000&amp;usg=AFQjCNEj7405Qn4LySYr6thoNKJ_FpnOCw" TargetMode="External"/></Relationship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docker.com/enterprise-edition" TargetMode="External"/><Relationship Id="rId42" Type="http://schemas.openxmlformats.org/officeDocument/2006/relationships/image" Target="media/image19.png"/><Relationship Id="rId47" Type="http://schemas.openxmlformats.org/officeDocument/2006/relationships/hyperlink" Target="http://fedoraproject.org/wiki/EPEL" TargetMode="External"/><Relationship Id="rId63" Type="http://schemas.openxmlformats.org/officeDocument/2006/relationships/image" Target="media/image33.png"/><Relationship Id="rId68" Type="http://schemas.openxmlformats.org/officeDocument/2006/relationships/hyperlink" Target="https://docs.docker.com/datacenter/dtr/2.3/guides/user/manage-images/prevent-tags-from-being-overwritten/%20" TargetMode="External"/><Relationship Id="rId84" Type="http://schemas.openxmlformats.org/officeDocument/2006/relationships/image" Target="media/image40.png"/><Relationship Id="rId89" Type="http://schemas.openxmlformats.org/officeDocument/2006/relationships/image" Target="media/image44.png"/><Relationship Id="rId112"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2.xml"/><Relationship Id="rId29" Type="http://schemas.openxmlformats.org/officeDocument/2006/relationships/image" Target="media/image6.png"/><Relationship Id="rId107" Type="http://schemas.openxmlformats.org/officeDocument/2006/relationships/footer" Target="footer6.xml"/><Relationship Id="rId11" Type="http://schemas.openxmlformats.org/officeDocument/2006/relationships/image" Target="media/image1.jpeg"/><Relationship Id="rId24" Type="http://schemas.openxmlformats.org/officeDocument/2006/relationships/hyperlink" Target="http://www.haproxy.com/solutions/high-availability/" TargetMode="External"/><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hyperlink" Target="https://access.redhat.com/solutions/23016" TargetMode="External"/><Relationship Id="rId53" Type="http://schemas.openxmlformats.org/officeDocument/2006/relationships/hyperlink" Target="https://api.simplivity.com/rest-api_getting-started_overview/rest-api_getting-started_overview_rest-api-overview.html" TargetMode="External"/><Relationship Id="rId58" Type="http://schemas.openxmlformats.org/officeDocument/2006/relationships/image" Target="media/image28.png"/><Relationship Id="rId66" Type="http://schemas.openxmlformats.org/officeDocument/2006/relationships/hyperlink" Target="http://training.play-with-docker.com" TargetMode="External"/><Relationship Id="rId74" Type="http://schemas.openxmlformats.org/officeDocument/2006/relationships/hyperlink" Target="https://support.hpe.com/hpesc/public/home/result?qt=HPE+SimpliVity+380" TargetMode="External"/><Relationship Id="rId79" Type="http://schemas.openxmlformats.org/officeDocument/2006/relationships/hyperlink" Target="https://success.docker.com/Policies/Maintenance_Lifecycle" TargetMode="External"/><Relationship Id="rId87" Type="http://schemas.openxmlformats.org/officeDocument/2006/relationships/hyperlink" Target="https://go.cloudbees.com/docs/cloudbees-documentation/admin-cje/" TargetMode="External"/><Relationship Id="rId102" Type="http://schemas.openxmlformats.org/officeDocument/2006/relationships/hyperlink" Target="http://www.hpe.com/storage" TargetMode="External"/><Relationship Id="rId110"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1.png"/><Relationship Id="rId82" Type="http://schemas.openxmlformats.org/officeDocument/2006/relationships/hyperlink" Target="https://support.cloudbees.com/hc/en-us/articles/218233918-Jenkins-Enterprise-License-Activation" TargetMode="External"/><Relationship Id="rId90" Type="http://schemas.openxmlformats.org/officeDocument/2006/relationships/image" Target="media/image45.png"/><Relationship Id="rId95" Type="http://schemas.openxmlformats.org/officeDocument/2006/relationships/footer" Target="footer3.xml"/><Relationship Id="rId19" Type="http://schemas.openxmlformats.org/officeDocument/2006/relationships/header" Target="header3.xml"/><Relationship Id="rId14" Type="http://schemas.microsoft.com/office/2011/relationships/commentsExtended" Target="commentsExtended.xml"/><Relationship Id="rId22" Type="http://schemas.openxmlformats.org/officeDocument/2006/relationships/hyperlink" Target="https://www.hpe.com/us/en/integrated-systems/simplivity.html" TargetMode="External"/><Relationship Id="rId27" Type="http://schemas.openxmlformats.org/officeDocument/2006/relationships/hyperlink" Target="https://www.hpe.com/us/en/support.html" TargetMode="Externa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hyperlink" Target="https://github.com/ansible/ansible/issues/32000" TargetMode="External"/><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hyperlink" Target="https://docs.docker.com/datacenter/ucp/2.2/guides/access-control/isolate-volumes-between-teams/" TargetMode="External"/><Relationship Id="rId77" Type="http://schemas.openxmlformats.org/officeDocument/2006/relationships/hyperlink" Target="https://access.redhat.com/articles/11258" TargetMode="External"/><Relationship Id="rId100" Type="http://schemas.openxmlformats.org/officeDocument/2006/relationships/hyperlink" Target="http://h22168.www2.hpe.com/us/en/partners/docker/" TargetMode="External"/><Relationship Id="rId105"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hyperlink" Target="https://access.redhat.com/articles/1378093" TargetMode="External"/><Relationship Id="rId72" Type="http://schemas.openxmlformats.org/officeDocument/2006/relationships/hyperlink" Target="http://www.hpe.com/support" TargetMode="External"/><Relationship Id="rId80" Type="http://schemas.openxmlformats.org/officeDocument/2006/relationships/hyperlink" Target="https://success.docker.com/Policies/Compatibility_Matrix" TargetMode="External"/><Relationship Id="rId85" Type="http://schemas.openxmlformats.org/officeDocument/2006/relationships/image" Target="media/image41.png"/><Relationship Id="rId93" Type="http://schemas.openxmlformats.org/officeDocument/2006/relationships/image" Target="media/image48.jpeg"/><Relationship Id="rId98"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footer" Target="footer1.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s://access.redhat.com/solutions/7227" TargetMode="External"/><Relationship Id="rId59" Type="http://schemas.openxmlformats.org/officeDocument/2006/relationships/image" Target="media/image29.png"/><Relationship Id="rId67" Type="http://schemas.openxmlformats.org/officeDocument/2006/relationships/hyperlink" Target="http://h20195.www2.hpe.com/V2/GetDocument.aspx?docname=a00020437enw" TargetMode="External"/><Relationship Id="rId103" Type="http://schemas.openxmlformats.org/officeDocument/2006/relationships/hyperlink" Target="http://www.hpe.com/networking" TargetMode="External"/><Relationship Id="rId108" Type="http://schemas.openxmlformats.org/officeDocument/2006/relationships/footer" Target="footer7.xml"/><Relationship Id="rId20" Type="http://schemas.openxmlformats.org/officeDocument/2006/relationships/hyperlink" Target="http://docs.ansible.com" TargetMode="External"/><Relationship Id="rId41" Type="http://schemas.openxmlformats.org/officeDocument/2006/relationships/image" Target="media/image18.png"/><Relationship Id="rId54" Type="http://schemas.openxmlformats.org/officeDocument/2006/relationships/image" Target="media/image24.png"/><Relationship Id="rId62" Type="http://schemas.openxmlformats.org/officeDocument/2006/relationships/image" Target="media/image32.jpg"/><Relationship Id="rId70" Type="http://schemas.openxmlformats.org/officeDocument/2006/relationships/image" Target="media/image35.png"/><Relationship Id="rId75" Type="http://schemas.openxmlformats.org/officeDocument/2006/relationships/hyperlink" Target="http://vmware.github.io/docker-volume-vsphere/documentation/index.html" TargetMode="External"/><Relationship Id="rId83" Type="http://schemas.openxmlformats.org/officeDocument/2006/relationships/image" Target="media/image39.png"/><Relationship Id="rId88" Type="http://schemas.openxmlformats.org/officeDocument/2006/relationships/image" Target="media/image43.png"/><Relationship Id="rId91" Type="http://schemas.openxmlformats.org/officeDocument/2006/relationships/image" Target="media/image46.png"/><Relationship Id="rId96" Type="http://schemas.openxmlformats.org/officeDocument/2006/relationships/footer" Target="footer4.xml"/><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hyperlink" Target="https://github.com/ansible/ansible/issues/32000" TargetMode="External"/><Relationship Id="rId28" Type="http://schemas.openxmlformats.org/officeDocument/2006/relationships/hyperlink" Target="https://store.docker.com/plugins/vsphere-docker-volume-service" TargetMode="External"/><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27.png"/><Relationship Id="rId106" Type="http://schemas.openxmlformats.org/officeDocument/2006/relationships/header" Target="header7.xml"/><Relationship Id="rId114" Type="http://schemas.microsoft.com/office/2016/09/relationships/commentsIds" Target="commentsIds.xml"/><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3.png"/><Relationship Id="rId60" Type="http://schemas.openxmlformats.org/officeDocument/2006/relationships/image" Target="media/image30.png"/><Relationship Id="rId65" Type="http://schemas.openxmlformats.org/officeDocument/2006/relationships/hyperlink" Target="https://www.elastic.co/products/logstash" TargetMode="External"/><Relationship Id="rId73" Type="http://schemas.openxmlformats.org/officeDocument/2006/relationships/hyperlink" Target="https://support.hpe.com/hpsc/doc/public/display?sp4ts.oid=1010292248&amp;docLocale=en_US&amp;docId=emr_na-a00028056en_us" TargetMode="External"/><Relationship Id="rId78" Type="http://schemas.openxmlformats.org/officeDocument/2006/relationships/image" Target="media/image37.png"/><Relationship Id="rId81" Type="http://schemas.openxmlformats.org/officeDocument/2006/relationships/image" Target="media/image38.jpeg"/><Relationship Id="rId86" Type="http://schemas.openxmlformats.org/officeDocument/2006/relationships/image" Target="media/image42.jpeg"/><Relationship Id="rId94" Type="http://schemas.openxmlformats.org/officeDocument/2006/relationships/header" Target="header4.xml"/><Relationship Id="rId99" Type="http://schemas.openxmlformats.org/officeDocument/2006/relationships/hyperlink" Target="http://www.hpe.com/info/ra" TargetMode="External"/><Relationship Id="rId101" Type="http://schemas.openxmlformats.org/officeDocument/2006/relationships/hyperlink" Target="http://www.hpe.com/servers"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footer" Target="footer2.xml"/><Relationship Id="rId39" Type="http://schemas.openxmlformats.org/officeDocument/2006/relationships/image" Target="media/image16.png"/><Relationship Id="rId109" Type="http://schemas.openxmlformats.org/officeDocument/2006/relationships/footer" Target="footer8.xml"/><Relationship Id="rId34" Type="http://schemas.openxmlformats.org/officeDocument/2006/relationships/image" Target="media/image11.png"/><Relationship Id="rId50" Type="http://schemas.openxmlformats.org/officeDocument/2006/relationships/hyperlink" Target="mailto:administrator@vsphere.local" TargetMode="External"/><Relationship Id="rId55" Type="http://schemas.openxmlformats.org/officeDocument/2006/relationships/image" Target="media/image25.png"/><Relationship Id="rId76" Type="http://schemas.openxmlformats.org/officeDocument/2006/relationships/hyperlink" Target="https://success.docker.com/Policies/Compatibility_Matrix" TargetMode="External"/><Relationship Id="rId97" Type="http://schemas.openxmlformats.org/officeDocument/2006/relationships/header" Target="header5.xml"/><Relationship Id="rId104" Type="http://schemas.openxmlformats.org/officeDocument/2006/relationships/hyperlink" Target="http://www.hpe.com/us/en/services/consulting.html" TargetMode="External"/><Relationship Id="rId7" Type="http://schemas.openxmlformats.org/officeDocument/2006/relationships/settings" Target="settings.xml"/><Relationship Id="rId71" Type="http://schemas.openxmlformats.org/officeDocument/2006/relationships/image" Target="media/image36.png"/><Relationship Id="rId92" Type="http://schemas.openxmlformats.org/officeDocument/2006/relationships/image" Target="media/image47.jpg"/></Relationships>
</file>

<file path=word/_rels/fontTable.xml.rels><?xml version="1.0" encoding="UTF-8" standalone="yes"?>
<Relationships xmlns="http://schemas.openxmlformats.org/package/2006/relationships"><Relationship Id="rId1" Type="http://schemas.openxmlformats.org/officeDocument/2006/relationships/font" Target="fonts/font1.odttf"/></Relationships>
</file>

<file path=word/_rels/footer6.xml.rels><?xml version="1.0" encoding="UTF-8" standalone="yes"?>
<Relationships xmlns="http://schemas.openxmlformats.org/package/2006/relationships"><Relationship Id="rId8" Type="http://schemas.openxmlformats.org/officeDocument/2006/relationships/image" Target="media/image55.emf"/><Relationship Id="rId3" Type="http://schemas.openxmlformats.org/officeDocument/2006/relationships/image" Target="media/image50.jpeg"/><Relationship Id="rId7" Type="http://schemas.openxmlformats.org/officeDocument/2006/relationships/image" Target="media/image54.jpeg"/><Relationship Id="rId2" Type="http://schemas.openxmlformats.org/officeDocument/2006/relationships/image" Target="media/image49.jpeg"/><Relationship Id="rId1" Type="http://schemas.openxmlformats.org/officeDocument/2006/relationships/hyperlink" Target="http://www.hp.com/go/getupdated" TargetMode="External"/><Relationship Id="rId6" Type="http://schemas.openxmlformats.org/officeDocument/2006/relationships/image" Target="media/image53.jpeg"/><Relationship Id="rId5" Type="http://schemas.openxmlformats.org/officeDocument/2006/relationships/image" Target="media/image52.jpeg"/><Relationship Id="rId4" Type="http://schemas.openxmlformats.org/officeDocument/2006/relationships/image" Target="media/image51.jpeg"/></Relationships>
</file>

<file path=word/_rels/footer7.xml.rels><?xml version="1.0" encoding="UTF-8" standalone="yes"?>
<Relationships xmlns="http://schemas.openxmlformats.org/package/2006/relationships"><Relationship Id="rId3" Type="http://schemas.openxmlformats.org/officeDocument/2006/relationships/image" Target="media/image58.jpg"/><Relationship Id="rId7" Type="http://schemas.openxmlformats.org/officeDocument/2006/relationships/image" Target="media/image55.emf"/><Relationship Id="rId2" Type="http://schemas.openxmlformats.org/officeDocument/2006/relationships/image" Target="media/image57.jpg"/><Relationship Id="rId1" Type="http://schemas.openxmlformats.org/officeDocument/2006/relationships/image" Target="media/image56.jpg"/><Relationship Id="rId6" Type="http://schemas.openxmlformats.org/officeDocument/2006/relationships/image" Target="media/image54.jpeg"/><Relationship Id="rId5" Type="http://schemas.openxmlformats.org/officeDocument/2006/relationships/hyperlink" Target="http://www.hpe.com/info/getupdated" TargetMode="External"/><Relationship Id="rId4" Type="http://schemas.openxmlformats.org/officeDocument/2006/relationships/image" Target="media/image59.jpg"/></Relationships>
</file>

<file path=word/_rels/footer8.xml.rels><?xml version="1.0" encoding="UTF-8" standalone="yes"?>
<Relationships xmlns="http://schemas.openxmlformats.org/package/2006/relationships"><Relationship Id="rId3" Type="http://schemas.openxmlformats.org/officeDocument/2006/relationships/image" Target="media/image50.jpeg"/><Relationship Id="rId7" Type="http://schemas.openxmlformats.org/officeDocument/2006/relationships/image" Target="media/image55.emf"/><Relationship Id="rId2" Type="http://schemas.openxmlformats.org/officeDocument/2006/relationships/image" Target="media/image49.jpeg"/><Relationship Id="rId1" Type="http://schemas.openxmlformats.org/officeDocument/2006/relationships/hyperlink" Target="http://www.hp.com/go/getupdated" TargetMode="External"/><Relationship Id="rId6" Type="http://schemas.openxmlformats.org/officeDocument/2006/relationships/image" Target="media/image53.jpeg"/><Relationship Id="rId5" Type="http://schemas.openxmlformats.org/officeDocument/2006/relationships/image" Target="media/image52.jpeg"/><Relationship Id="rId4" Type="http://schemas.openxmlformats.org/officeDocument/2006/relationships/image" Target="media/image51.jpe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cgoldrg\IS\Uno\RA%20Reference%20Architecture%20template%20MetricHPE%20%2010-16-2016.dotx" TargetMode="External"/></Relationships>
</file>

<file path=word/theme/theme1.xml><?xml version="1.0" encoding="utf-8"?>
<a:theme xmlns:a="http://schemas.openxmlformats.org/drawingml/2006/main" name="HPE_Standard_Arial_4x3_v2">
  <a:themeElements>
    <a:clrScheme name="HPE">
      <a:dk1>
        <a:sysClr val="windowText" lastClr="000000"/>
      </a:dk1>
      <a:lt1>
        <a:sysClr val="window" lastClr="FFFFFF"/>
      </a:lt1>
      <a:dk2>
        <a:srgbClr val="425563"/>
      </a:dk2>
      <a:lt2>
        <a:srgbClr val="C6C9CA"/>
      </a:lt2>
      <a:accent1>
        <a:srgbClr val="425563"/>
      </a:accent1>
      <a:accent2>
        <a:srgbClr val="2AD2C9"/>
      </a:accent2>
      <a:accent3>
        <a:srgbClr val="FF8D6D"/>
      </a:accent3>
      <a:accent4>
        <a:srgbClr val="5B4767"/>
      </a:accent4>
      <a:accent5>
        <a:srgbClr val="617D78"/>
      </a:accent5>
      <a:accent6>
        <a:srgbClr val="C6C9CA"/>
      </a:accent6>
      <a:hlink>
        <a:srgbClr val="617D78"/>
      </a:hlink>
      <a:folHlink>
        <a:srgbClr val="878787"/>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bwMode="ltGray">
        <a:solidFill>
          <a:schemeClr val="accent1"/>
        </a:solidFill>
        <a:ln w="19050">
          <a:solidFill>
            <a:schemeClr val="accent1"/>
          </a:solidFill>
        </a:ln>
      </a:spPr>
      <a:bodyPr rtlCol="0" anchor="ctr"/>
      <a:lstStyle>
        <a:defPPr algn="ctr">
          <a:lnSpc>
            <a:spcPct val="90000"/>
          </a:lnSpc>
          <a:defRPr/>
        </a:defPPr>
      </a:lstStyle>
      <a:style>
        <a:lnRef idx="2">
          <a:schemeClr val="accent1">
            <a:shade val="50000"/>
          </a:schemeClr>
        </a:lnRef>
        <a:fillRef idx="1">
          <a:schemeClr val="accent1"/>
        </a:fillRef>
        <a:effectRef idx="0">
          <a:schemeClr val="accent1"/>
        </a:effectRef>
        <a:fontRef idx="minor">
          <a:schemeClr val="lt1"/>
        </a:fontRef>
      </a:style>
    </a:spDef>
    <a:lnDef>
      <a:spPr>
        <a:ln w="19050">
          <a:solidFill>
            <a:schemeClr val="tx1"/>
          </a:solidFill>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0" tIns="0" rIns="0" bIns="0" rtlCol="0">
        <a:noAutofit/>
      </a:bodyPr>
      <a:lstStyle>
        <a:defPPr>
          <a:lnSpc>
            <a:spcPct val="90000"/>
          </a:lnSpc>
          <a:defRPr/>
        </a:defPPr>
      </a:lstStyle>
    </a:txDef>
  </a:objectDefaults>
  <a:extraClrSchemeLst/>
  <a:custClrLst>
    <a:custClr name="0|179|136">
      <a:srgbClr val="00B388"/>
    </a:custClr>
    <a:custClr name="135|123|117">
      <a:srgbClr val="877B75"/>
    </a:custClr>
    <a:custClr name="135|135|135">
      <a:srgbClr val="878787"/>
    </a:custClr>
  </a:custClrLst>
  <a:extLst>
    <a:ext uri="{05A4C25C-085E-4340-85A3-A5531E510DB2}">
      <thm15:themeFamily xmlns:thm15="http://schemas.microsoft.com/office/thememl/2012/main" name="HPE_Standard_Arial_4x3.potx" id="{2AB1D765-0CEC-4D49-AD7F-E106241AAEF2}" vid="{0AD15BC0-67DC-4285-AFBC-526CDFEF5EE6}"/>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7C30CD004C4CA4EAE3F197E9307607B" ma:contentTypeVersion="4" ma:contentTypeDescription="Create a new document." ma:contentTypeScope="" ma:versionID="c36e2aab5700f295936a12ff90da66bf">
  <xsd:schema xmlns:xsd="http://www.w3.org/2001/XMLSchema" xmlns:xs="http://www.w3.org/2001/XMLSchema" xmlns:p="http://schemas.microsoft.com/office/2006/metadata/properties" xmlns:ns2="4f6efa45-ea45-4770-8f37-b953984f2865" xmlns:ns3="2b64b610-b634-481d-87d0-1ae72cfd5468" targetNamespace="http://schemas.microsoft.com/office/2006/metadata/properties" ma:root="true" ma:fieldsID="c2f371860ef2ecd1ab2b99a921479ddb" ns2:_="" ns3:_="">
    <xsd:import namespace="4f6efa45-ea45-4770-8f37-b953984f2865"/>
    <xsd:import namespace="2b64b610-b634-481d-87d0-1ae72cfd546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f6efa45-ea45-4770-8f37-b953984f2865"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b64b610-b634-481d-87d0-1ae72cfd5468"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C1F35B-8C49-421C-BA81-96BDF82E4ADE}">
  <ds:schemaRefs>
    <ds:schemaRef ds:uri="http://schemas.microsoft.com/sharepoint/v3/contenttype/forms"/>
  </ds:schemaRefs>
</ds:datastoreItem>
</file>

<file path=customXml/itemProps2.xml><?xml version="1.0" encoding="utf-8"?>
<ds:datastoreItem xmlns:ds="http://schemas.openxmlformats.org/officeDocument/2006/customXml" ds:itemID="{128A1FEE-3AE0-445A-8CCB-239E1ABB53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f6efa45-ea45-4770-8f37-b953984f2865"/>
    <ds:schemaRef ds:uri="2b64b610-b634-481d-87d0-1ae72cfd54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616351-6995-402E-BE7D-AFC2825D2B52}">
  <ds:schemaRefs>
    <ds:schemaRef ds:uri="http://purl.org/dc/elements/1.1/"/>
    <ds:schemaRef ds:uri="2b64b610-b634-481d-87d0-1ae72cfd5468"/>
    <ds:schemaRef ds:uri="http://purl.org/dc/dcmitype/"/>
    <ds:schemaRef ds:uri="http://schemas.microsoft.com/office/2006/documentManagement/types"/>
    <ds:schemaRef ds:uri="http://www.w3.org/XML/1998/namespace"/>
    <ds:schemaRef ds:uri="4f6efa45-ea45-4770-8f37-b953984f2865"/>
    <ds:schemaRef ds:uri="http://schemas.microsoft.com/office/2006/metadata/properties"/>
    <ds:schemaRef ds:uri="http://schemas.microsoft.com/office/infopath/2007/PartnerControl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3542897C-511A-4439-AAF9-6F9838DF4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 Reference Architecture template MetricHPE  10-16-2016.dotx</Template>
  <TotalTime>0</TotalTime>
  <Pages>50</Pages>
  <Words>12881</Words>
  <Characters>73422</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86131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Gabriel McGoldrick</dc:creator>
  <cp:lastModifiedBy>McGoldrick, Gabriel</cp:lastModifiedBy>
  <cp:revision>2</cp:revision>
  <cp:lastPrinted>2015-06-09T13:24:00Z</cp:lastPrinted>
  <dcterms:created xsi:type="dcterms:W3CDTF">2017-12-12T23:16:00Z</dcterms:created>
  <dcterms:modified xsi:type="dcterms:W3CDTF">2017-12-12T23:16:00Z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0x01010057C30CD004C4CA4EAE3F197E9307607B</vt:lpwstr>
  </property>
</Properties>
</file>